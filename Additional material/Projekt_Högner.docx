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5E06A9" w14:textId="77777777" w:rsidR="00591B6D" w:rsidRPr="00591B6D" w:rsidRDefault="00591B6D" w:rsidP="00591B6D">
      <w:pPr>
        <w:spacing w:after="0" w:line="276" w:lineRule="auto"/>
        <w:jc w:val="both"/>
        <w:rPr>
          <w:rFonts w:ascii="Calibri" w:eastAsia="Times New Roman" w:hAnsi="Calibri" w:cs="Calibri"/>
          <w:kern w:val="0"/>
          <w14:ligatures w14:val="none"/>
        </w:rPr>
      </w:pPr>
      <w:r w:rsidRPr="00591B6D">
        <w:rPr>
          <w:rFonts w:ascii="Calibri" w:eastAsia="DejaVu Sans" w:hAnsi="Calibri" w:cs="Calibri"/>
          <w:b/>
          <w:bCs/>
          <w:color w:val="000000"/>
          <w:kern w:val="0"/>
          <w:lang w:val="en-GB"/>
          <w14:ligatures w14:val="none"/>
        </w:rPr>
        <w:t xml:space="preserve">How do different factors influence the ratio of relatedness and unrelatedness in a collective tomb from Mycenaean times? </w:t>
      </w:r>
    </w:p>
    <w:p w14:paraId="791D5FA5" w14:textId="77777777" w:rsidR="009919BF" w:rsidRPr="002F4A7F" w:rsidRDefault="009919BF" w:rsidP="00591B6D">
      <w:pPr>
        <w:spacing w:after="0" w:line="276" w:lineRule="auto"/>
        <w:jc w:val="both"/>
        <w:rPr>
          <w:rFonts w:ascii="Calibri" w:eastAsia="Arial" w:hAnsi="Calibri" w:cs="Calibri"/>
          <w:b/>
          <w:bCs/>
          <w:color w:val="000000"/>
          <w:kern w:val="0"/>
          <w14:ligatures w14:val="none"/>
        </w:rPr>
      </w:pPr>
    </w:p>
    <w:p w14:paraId="70326C2A" w14:textId="432838F1" w:rsidR="00591B6D" w:rsidRDefault="00591B6D" w:rsidP="00591B6D">
      <w:pPr>
        <w:spacing w:after="0" w:line="276" w:lineRule="auto"/>
        <w:jc w:val="both"/>
        <w:rPr>
          <w:rFonts w:ascii="Calibri" w:eastAsia="Arial" w:hAnsi="Calibri" w:cs="Calibri"/>
          <w:color w:val="000000"/>
          <w:kern w:val="0"/>
          <w:lang w:val="de-DE"/>
          <w14:ligatures w14:val="none"/>
        </w:rPr>
      </w:pPr>
      <w:r w:rsidRPr="00591B6D">
        <w:rPr>
          <w:rFonts w:ascii="Calibri" w:eastAsia="Arial" w:hAnsi="Calibri" w:cs="Calibri"/>
          <w:b/>
          <w:bCs/>
          <w:color w:val="000000"/>
          <w:kern w:val="0"/>
          <w:lang w:val="de-DE"/>
          <w14:ligatures w14:val="none"/>
        </w:rPr>
        <w:t>Project Partner:</w:t>
      </w:r>
      <w:r w:rsidRPr="00591B6D">
        <w:rPr>
          <w:rFonts w:ascii="Calibri" w:eastAsia="Arial" w:hAnsi="Calibri" w:cs="Calibri"/>
          <w:color w:val="000000"/>
          <w:kern w:val="0"/>
          <w:lang w:val="de-DE"/>
          <w14:ligatures w14:val="none"/>
        </w:rPr>
        <w:t xml:space="preserve"> Irene Högner (Vor- und Frühgeschichtliche Archäologie, ERC-Project „</w:t>
      </w:r>
      <w:proofErr w:type="spellStart"/>
      <w:r w:rsidRPr="00591B6D">
        <w:rPr>
          <w:rFonts w:ascii="Calibri" w:eastAsia="Arial" w:hAnsi="Calibri" w:cs="Calibri"/>
          <w:color w:val="000000"/>
          <w:kern w:val="0"/>
          <w:lang w:val="de-DE"/>
          <w14:ligatures w14:val="none"/>
        </w:rPr>
        <w:t>MySocialBeIng</w:t>
      </w:r>
      <w:proofErr w:type="spellEnd"/>
      <w:r w:rsidRPr="00591B6D">
        <w:rPr>
          <w:rFonts w:ascii="Calibri" w:eastAsia="Arial" w:hAnsi="Calibri" w:cs="Calibri"/>
          <w:color w:val="000000"/>
          <w:kern w:val="0"/>
          <w:lang w:val="de-DE"/>
          <w14:ligatures w14:val="none"/>
        </w:rPr>
        <w:t>“)</w:t>
      </w:r>
    </w:p>
    <w:p w14:paraId="2644B112" w14:textId="3AAEF2D6" w:rsidR="009919BF" w:rsidRPr="009919BF" w:rsidRDefault="009919BF" w:rsidP="00591B6D">
      <w:pPr>
        <w:spacing w:after="0" w:line="276" w:lineRule="auto"/>
        <w:jc w:val="both"/>
        <w:rPr>
          <w:rFonts w:ascii="Calibri" w:eastAsia="Arial" w:hAnsi="Calibri" w:cs="Calibri"/>
          <w:color w:val="000000"/>
          <w:kern w:val="0"/>
          <w14:ligatures w14:val="none"/>
        </w:rPr>
      </w:pPr>
      <w:r w:rsidRPr="009919BF">
        <w:rPr>
          <w:rFonts w:ascii="Calibri" w:eastAsia="Arial" w:hAnsi="Calibri" w:cs="Calibri"/>
          <w:b/>
          <w:bCs/>
          <w:color w:val="000000"/>
          <w:kern w:val="0"/>
          <w14:ligatures w14:val="none"/>
        </w:rPr>
        <w:t>Contact:</w:t>
      </w:r>
      <w:r w:rsidRPr="009919BF">
        <w:rPr>
          <w:rFonts w:ascii="Calibri" w:eastAsia="Arial" w:hAnsi="Calibri" w:cs="Calibri"/>
          <w:color w:val="000000"/>
          <w:kern w:val="0"/>
          <w14:ligatures w14:val="none"/>
        </w:rPr>
        <w:t xml:space="preserve"> </w:t>
      </w:r>
      <w:hyperlink r:id="rId6" w:history="1">
        <w:r w:rsidRPr="00DB7405">
          <w:rPr>
            <w:rStyle w:val="Hyperlink"/>
            <w:rFonts w:ascii="Calibri" w:eastAsia="Arial" w:hAnsi="Calibri" w:cs="Calibri"/>
            <w:kern w:val="0"/>
            <w14:ligatures w14:val="none"/>
          </w:rPr>
          <w:t>irene.hoegner@gmx.de</w:t>
        </w:r>
      </w:hyperlink>
      <w:r>
        <w:rPr>
          <w:rFonts w:ascii="Calibri" w:eastAsia="Arial" w:hAnsi="Calibri" w:cs="Calibri"/>
          <w:color w:val="000000"/>
          <w:kern w:val="0"/>
          <w14:ligatures w14:val="none"/>
        </w:rPr>
        <w:t>, 0178/1788980 (for short spontaneous questions)</w:t>
      </w:r>
    </w:p>
    <w:p w14:paraId="668EF295" w14:textId="77777777" w:rsidR="00591B6D" w:rsidRPr="00591B6D" w:rsidRDefault="00591B6D" w:rsidP="00591B6D">
      <w:pPr>
        <w:spacing w:after="0" w:line="276" w:lineRule="auto"/>
        <w:jc w:val="both"/>
        <w:rPr>
          <w:rFonts w:ascii="Calibri" w:eastAsia="Times New Roman" w:hAnsi="Calibri" w:cs="Calibri"/>
          <w:kern w:val="0"/>
          <w14:ligatures w14:val="none"/>
        </w:rPr>
      </w:pPr>
    </w:p>
    <w:p w14:paraId="596C813D" w14:textId="37BD2D18" w:rsidR="00591B6D" w:rsidRPr="00591B6D" w:rsidRDefault="00591B6D" w:rsidP="00591B6D">
      <w:pPr>
        <w:spacing w:after="0" w:line="276" w:lineRule="auto"/>
        <w:jc w:val="both"/>
        <w:rPr>
          <w:rFonts w:ascii="Calibri" w:eastAsia="Times New Roman" w:hAnsi="Calibri" w:cs="Calibri"/>
          <w:kern w:val="0"/>
          <w14:ligatures w14:val="none"/>
        </w:rPr>
      </w:pPr>
      <w:r w:rsidRPr="00591B6D">
        <w:rPr>
          <w:rFonts w:ascii="Calibri" w:eastAsia="Arial" w:hAnsi="Calibri" w:cs="Calibri"/>
          <w:b/>
          <w:bCs/>
          <w:color w:val="000000"/>
          <w:kern w:val="0"/>
          <w14:ligatures w14:val="none"/>
        </w:rPr>
        <w:t xml:space="preserve">Project and Data: </w:t>
      </w:r>
      <w:r w:rsidRPr="00591B6D">
        <w:rPr>
          <w:rFonts w:ascii="Calibri" w:eastAsia="Arial" w:hAnsi="Calibri" w:cs="Calibri"/>
          <w:color w:val="000000"/>
          <w:kern w:val="0"/>
          <w14:ligatures w14:val="none"/>
        </w:rPr>
        <w:t xml:space="preserve">The factors of „who was buried </w:t>
      </w:r>
      <w:proofErr w:type="gramStart"/>
      <w:r w:rsidRPr="00591B6D">
        <w:rPr>
          <w:rFonts w:ascii="Calibri" w:eastAsia="Arial" w:hAnsi="Calibri" w:cs="Calibri"/>
          <w:color w:val="000000"/>
          <w:kern w:val="0"/>
          <w14:ligatures w14:val="none"/>
        </w:rPr>
        <w:t>together“ in</w:t>
      </w:r>
      <w:proofErr w:type="gramEnd"/>
      <w:r w:rsidRPr="00591B6D">
        <w:rPr>
          <w:rFonts w:ascii="Calibri" w:eastAsia="Arial" w:hAnsi="Calibri" w:cs="Calibri"/>
          <w:color w:val="000000"/>
          <w:kern w:val="0"/>
          <w14:ligatures w14:val="none"/>
        </w:rPr>
        <w:t xml:space="preserve"> Mycenaean collective tombs in Greece (</w:t>
      </w:r>
      <w:r w:rsidRPr="00591B6D">
        <w:rPr>
          <w:rFonts w:ascii="Calibri" w:eastAsia="DejaVu Sans" w:hAnsi="Calibri" w:cs="Calibri"/>
          <w:color w:val="000000"/>
          <w:kern w:val="0"/>
          <w14:ligatures w14:val="none"/>
        </w:rPr>
        <w:t>~</w:t>
      </w:r>
      <w:r w:rsidRPr="00591B6D">
        <w:rPr>
          <w:rFonts w:ascii="Calibri" w:eastAsia="Arial" w:hAnsi="Calibri" w:cs="Calibri"/>
          <w:color w:val="000000"/>
          <w:kern w:val="0"/>
          <w14:ligatures w14:val="none"/>
        </w:rPr>
        <w:t xml:space="preserve">1500-1000 BCE) are not yet understood. With our dataset from genetic and osteological analyses we provide very first insights to the </w:t>
      </w:r>
      <w:proofErr w:type="spellStart"/>
      <w:r w:rsidRPr="00591B6D">
        <w:rPr>
          <w:rFonts w:ascii="Calibri" w:eastAsia="Arial" w:hAnsi="Calibri" w:cs="Calibri"/>
          <w:color w:val="000000"/>
          <w:kern w:val="0"/>
          <w14:ligatures w14:val="none"/>
        </w:rPr>
        <w:t>organisation</w:t>
      </w:r>
      <w:proofErr w:type="spellEnd"/>
      <w:r w:rsidRPr="00591B6D">
        <w:rPr>
          <w:rFonts w:ascii="Calibri" w:eastAsia="Arial" w:hAnsi="Calibri" w:cs="Calibri"/>
          <w:color w:val="000000"/>
          <w:kern w:val="0"/>
          <w14:ligatures w14:val="none"/>
        </w:rPr>
        <w:t xml:space="preserve"> of joint and multi-generational burial as a reflection of social belonging. However, our tombs under study hold different parameters of length of use, estimated number of buried individuals and number of ‚</w:t>
      </w:r>
      <w:proofErr w:type="gramStart"/>
      <w:r w:rsidRPr="00591B6D">
        <w:rPr>
          <w:rFonts w:ascii="Calibri" w:eastAsia="Arial" w:hAnsi="Calibri" w:cs="Calibri"/>
          <w:color w:val="000000"/>
          <w:kern w:val="0"/>
          <w14:ligatures w14:val="none"/>
        </w:rPr>
        <w:t>successful‘ samples</w:t>
      </w:r>
      <w:proofErr w:type="gramEnd"/>
      <w:r w:rsidRPr="00591B6D">
        <w:rPr>
          <w:rFonts w:ascii="Calibri" w:eastAsia="Arial" w:hAnsi="Calibri" w:cs="Calibri"/>
          <w:color w:val="000000"/>
          <w:kern w:val="0"/>
          <w14:ligatures w14:val="none"/>
        </w:rPr>
        <w:t xml:space="preserve"> included in our kinship analysis, which we </w:t>
      </w:r>
      <w:r w:rsidR="00A42516">
        <w:rPr>
          <w:rFonts w:ascii="Calibri" w:eastAsia="Arial" w:hAnsi="Calibri" w:cs="Calibri"/>
          <w:color w:val="000000"/>
          <w:kern w:val="0"/>
          <w14:ligatures w14:val="none"/>
        </w:rPr>
        <w:t xml:space="preserve">would </w:t>
      </w:r>
      <w:r w:rsidRPr="00591B6D">
        <w:rPr>
          <w:rFonts w:ascii="Calibri" w:eastAsia="Arial" w:hAnsi="Calibri" w:cs="Calibri"/>
          <w:color w:val="000000"/>
          <w:kern w:val="0"/>
          <w14:ligatures w14:val="none"/>
        </w:rPr>
        <w:t xml:space="preserve">like to </w:t>
      </w:r>
      <w:proofErr w:type="gramStart"/>
      <w:r w:rsidRPr="00591B6D">
        <w:rPr>
          <w:rFonts w:ascii="Calibri" w:eastAsia="Arial" w:hAnsi="Calibri" w:cs="Calibri"/>
          <w:color w:val="000000"/>
          <w:kern w:val="0"/>
          <w14:ligatures w14:val="none"/>
        </w:rPr>
        <w:t>take into account</w:t>
      </w:r>
      <w:proofErr w:type="gramEnd"/>
      <w:r w:rsidRPr="00591B6D">
        <w:rPr>
          <w:rFonts w:ascii="Calibri" w:eastAsia="Arial" w:hAnsi="Calibri" w:cs="Calibri"/>
          <w:color w:val="000000"/>
          <w:kern w:val="0"/>
          <w14:ligatures w14:val="none"/>
        </w:rPr>
        <w:t>.</w:t>
      </w:r>
    </w:p>
    <w:p w14:paraId="32A6F646" w14:textId="13FB83FD" w:rsidR="00591B6D" w:rsidRPr="00591B6D" w:rsidRDefault="00591B6D" w:rsidP="00591B6D">
      <w:pPr>
        <w:spacing w:after="0" w:line="276" w:lineRule="auto"/>
        <w:jc w:val="both"/>
        <w:rPr>
          <w:rFonts w:ascii="Calibri" w:eastAsia="Times New Roman" w:hAnsi="Calibri" w:cs="Calibri"/>
          <w:kern w:val="0"/>
          <w14:ligatures w14:val="none"/>
        </w:rPr>
      </w:pPr>
      <w:r w:rsidRPr="00591B6D">
        <w:rPr>
          <w:rFonts w:ascii="Calibri" w:eastAsia="Arial" w:hAnsi="Calibri" w:cs="Calibri"/>
          <w:b/>
          <w:bCs/>
          <w:color w:val="000000"/>
          <w:kern w:val="0"/>
          <w14:ligatures w14:val="none"/>
        </w:rPr>
        <w:t>Data Description:</w:t>
      </w:r>
      <w:r w:rsidRPr="00591B6D">
        <w:rPr>
          <w:rFonts w:ascii="Calibri" w:eastAsia="Arial" w:hAnsi="Calibri" w:cs="Calibri"/>
          <w:color w:val="000000"/>
          <w:kern w:val="0"/>
          <w14:ligatures w14:val="none"/>
        </w:rPr>
        <w:t xml:space="preserve"> Table on tombs</w:t>
      </w:r>
      <w:r w:rsidR="00A42516">
        <w:rPr>
          <w:rFonts w:ascii="Calibri" w:eastAsia="Arial" w:hAnsi="Calibri" w:cs="Calibri"/>
          <w:color w:val="000000"/>
          <w:kern w:val="0"/>
          <w14:ligatures w14:val="none"/>
        </w:rPr>
        <w:t>’</w:t>
      </w:r>
      <w:r w:rsidRPr="00591B6D">
        <w:rPr>
          <w:rFonts w:ascii="Calibri" w:eastAsia="Arial" w:hAnsi="Calibri" w:cs="Calibri"/>
          <w:color w:val="000000"/>
          <w:kern w:val="0"/>
          <w14:ligatures w14:val="none"/>
        </w:rPr>
        <w:t xml:space="preserve"> basic parameters, table on kinship relations, table on </w:t>
      </w:r>
      <w:proofErr w:type="gramStart"/>
      <w:r w:rsidRPr="00591B6D">
        <w:rPr>
          <w:rFonts w:ascii="Calibri" w:eastAsia="Arial" w:hAnsi="Calibri" w:cs="Calibri"/>
          <w:color w:val="000000"/>
          <w:kern w:val="0"/>
          <w14:ligatures w14:val="none"/>
        </w:rPr>
        <w:t>individuals‘ metadata</w:t>
      </w:r>
      <w:proofErr w:type="gramEnd"/>
      <w:r w:rsidRPr="00591B6D">
        <w:rPr>
          <w:rFonts w:ascii="Calibri" w:eastAsia="Arial" w:hAnsi="Calibri" w:cs="Calibri"/>
          <w:color w:val="000000"/>
          <w:kern w:val="0"/>
          <w14:ligatures w14:val="none"/>
        </w:rPr>
        <w:t xml:space="preserve"> like tomb, sex, skeletal element of sample</w:t>
      </w:r>
    </w:p>
    <w:p w14:paraId="4A42B199" w14:textId="77777777" w:rsidR="00591B6D" w:rsidRPr="00591B6D" w:rsidRDefault="00591B6D" w:rsidP="00591B6D">
      <w:pPr>
        <w:spacing w:after="0" w:line="276" w:lineRule="auto"/>
        <w:jc w:val="both"/>
        <w:rPr>
          <w:rFonts w:ascii="Calibri" w:eastAsia="Times New Roman" w:hAnsi="Calibri" w:cs="Calibri"/>
          <w:kern w:val="0"/>
          <w14:ligatures w14:val="none"/>
        </w:rPr>
      </w:pPr>
      <w:r w:rsidRPr="00591B6D">
        <w:rPr>
          <w:rFonts w:ascii="Calibri" w:eastAsia="Arial" w:hAnsi="Calibri" w:cs="Calibri"/>
          <w:color w:val="000000"/>
          <w:kern w:val="0"/>
          <w14:ligatures w14:val="none"/>
        </w:rPr>
        <w:t xml:space="preserve"> </w:t>
      </w:r>
    </w:p>
    <w:p w14:paraId="7BA41012" w14:textId="77777777" w:rsidR="00591B6D" w:rsidRPr="00591B6D" w:rsidRDefault="00591B6D" w:rsidP="00591B6D">
      <w:pPr>
        <w:spacing w:after="0" w:line="276" w:lineRule="auto"/>
        <w:jc w:val="both"/>
        <w:rPr>
          <w:rFonts w:ascii="Calibri" w:eastAsia="Times New Roman" w:hAnsi="Calibri" w:cs="Calibri"/>
          <w:kern w:val="0"/>
          <w14:ligatures w14:val="none"/>
        </w:rPr>
      </w:pPr>
      <w:r w:rsidRPr="00591B6D">
        <w:rPr>
          <w:rFonts w:ascii="Calibri" w:eastAsia="Arial" w:hAnsi="Calibri" w:cs="Calibri"/>
          <w:b/>
          <w:bCs/>
          <w:color w:val="000000"/>
          <w:kern w:val="0"/>
          <w:lang w:val="de-DE"/>
          <w14:ligatures w14:val="none"/>
        </w:rPr>
        <w:t>Research Question:</w:t>
      </w:r>
      <w:r w:rsidRPr="00591B6D">
        <w:rPr>
          <w:rFonts w:ascii="Calibri" w:eastAsia="Arial" w:hAnsi="Calibri" w:cs="Calibri"/>
          <w:color w:val="000000"/>
          <w:kern w:val="0"/>
          <w:lang w:val="de-DE"/>
          <w14:ligatures w14:val="none"/>
        </w:rPr>
        <w:t xml:space="preserve"> </w:t>
      </w:r>
    </w:p>
    <w:p w14:paraId="1BF2CF10" w14:textId="65ACE586" w:rsidR="00A42516" w:rsidRPr="002F4A7F" w:rsidRDefault="00A42516" w:rsidP="00591B6D">
      <w:pPr>
        <w:numPr>
          <w:ilvl w:val="0"/>
          <w:numId w:val="2"/>
        </w:numPr>
        <w:spacing w:after="0" w:line="276" w:lineRule="auto"/>
        <w:contextualSpacing/>
        <w:jc w:val="both"/>
        <w:rPr>
          <w:rFonts w:ascii="Calibri" w:eastAsia="Times New Roman" w:hAnsi="Calibri" w:cs="Calibri"/>
          <w:kern w:val="0"/>
          <w14:ligatures w14:val="none"/>
        </w:rPr>
      </w:pPr>
      <w:r w:rsidRPr="00A42516">
        <w:rPr>
          <w:rFonts w:ascii="Calibri" w:eastAsia="Arial" w:hAnsi="Calibri" w:cs="Calibri"/>
          <w:color w:val="000000"/>
          <w:kern w:val="0"/>
          <w14:ligatures w14:val="none"/>
        </w:rPr>
        <w:t xml:space="preserve">Develop and validate statistical models to predict the difference between observed and potential relatedness, using tomb parameters (length of use, </w:t>
      </w:r>
      <w:r w:rsidR="002F4A7F">
        <w:rPr>
          <w:rFonts w:ascii="Calibri" w:eastAsia="Arial" w:hAnsi="Calibri" w:cs="Calibri"/>
          <w:color w:val="000000"/>
          <w:kern w:val="0"/>
          <w14:ligatures w14:val="none"/>
        </w:rPr>
        <w:t>estimated number of burials</w:t>
      </w:r>
      <w:r w:rsidRPr="00A42516">
        <w:rPr>
          <w:rFonts w:ascii="Calibri" w:eastAsia="Arial" w:hAnsi="Calibri" w:cs="Calibri"/>
          <w:color w:val="000000"/>
          <w:kern w:val="0"/>
          <w14:ligatures w14:val="none"/>
        </w:rPr>
        <w:t>, sample success rate) as predictor variables, while accounting for potential confounding factors</w:t>
      </w:r>
    </w:p>
    <w:p w14:paraId="695C5403" w14:textId="31807D5B" w:rsidR="00591B6D" w:rsidRPr="00591B6D" w:rsidRDefault="00A42516" w:rsidP="00591B6D">
      <w:pPr>
        <w:numPr>
          <w:ilvl w:val="0"/>
          <w:numId w:val="2"/>
        </w:numPr>
        <w:spacing w:after="0" w:line="276" w:lineRule="auto"/>
        <w:contextualSpacing/>
        <w:jc w:val="both"/>
        <w:rPr>
          <w:rFonts w:ascii="Calibri" w:eastAsia="Times New Roman" w:hAnsi="Calibri" w:cs="Calibri"/>
          <w:kern w:val="0"/>
          <w14:ligatures w14:val="none"/>
        </w:rPr>
      </w:pPr>
      <w:r w:rsidRPr="00A42516">
        <w:rPr>
          <w:rFonts w:ascii="Calibri" w:eastAsia="Arial" w:hAnsi="Calibri" w:cs="Calibri"/>
          <w:color w:val="000000"/>
          <w:kern w:val="0"/>
          <w14:ligatures w14:val="none"/>
        </w:rPr>
        <w:t>Build predictive models to estimate relatedness patterns using individual-level covariates</w:t>
      </w:r>
      <w:r>
        <w:rPr>
          <w:rFonts w:ascii="Calibri" w:eastAsia="Arial" w:hAnsi="Calibri" w:cs="Calibri"/>
          <w:color w:val="000000"/>
          <w:kern w:val="0"/>
          <w14:ligatures w14:val="none"/>
        </w:rPr>
        <w:t xml:space="preserve"> (</w:t>
      </w:r>
      <w:r w:rsidR="00591B6D" w:rsidRPr="00591B6D">
        <w:rPr>
          <w:rFonts w:ascii="Calibri" w:eastAsia="DejaVu Sans" w:hAnsi="Calibri" w:cs="Calibri"/>
          <w:color w:val="000000"/>
          <w:kern w:val="0"/>
          <w14:ligatures w14:val="none"/>
        </w:rPr>
        <w:t>sex, age and skeletal element of sample</w:t>
      </w:r>
      <w:r>
        <w:rPr>
          <w:rFonts w:ascii="Calibri" w:eastAsia="DejaVu Sans" w:hAnsi="Calibri" w:cs="Calibri"/>
          <w:color w:val="000000"/>
          <w:kern w:val="0"/>
          <w14:ligatures w14:val="none"/>
        </w:rPr>
        <w:t>)</w:t>
      </w:r>
      <w:r w:rsidRPr="00A42516">
        <w:rPr>
          <w:rFonts w:ascii="Calibri" w:eastAsia="DejaVu Sans" w:hAnsi="Calibri" w:cs="Calibri"/>
          <w:color w:val="000000"/>
          <w:kern w:val="0"/>
          <w14:ligatures w14:val="none"/>
        </w:rPr>
        <w:t xml:space="preserve">, considering that </w:t>
      </w:r>
      <w:r>
        <w:rPr>
          <w:rFonts w:ascii="Calibri" w:eastAsia="DejaVu Sans" w:hAnsi="Calibri" w:cs="Calibri"/>
          <w:color w:val="000000"/>
          <w:kern w:val="0"/>
          <w14:ligatures w14:val="none"/>
        </w:rPr>
        <w:t xml:space="preserve">some of </w:t>
      </w:r>
      <w:r w:rsidRPr="00A42516">
        <w:rPr>
          <w:rFonts w:ascii="Calibri" w:eastAsia="DejaVu Sans" w:hAnsi="Calibri" w:cs="Calibri"/>
          <w:color w:val="000000"/>
          <w:kern w:val="0"/>
          <w14:ligatures w14:val="none"/>
        </w:rPr>
        <w:t>these factors may be confounded with DNA preservation quality and sampling success</w:t>
      </w:r>
    </w:p>
    <w:p w14:paraId="160FD5F4" w14:textId="2955DB7C" w:rsidR="00591B6D" w:rsidRPr="00591B6D" w:rsidRDefault="00591B6D" w:rsidP="009919BF">
      <w:pPr>
        <w:spacing w:after="0" w:line="276" w:lineRule="auto"/>
        <w:ind w:left="720"/>
        <w:jc w:val="both"/>
        <w:rPr>
          <w:rFonts w:ascii="Calibri" w:eastAsia="Times New Roman" w:hAnsi="Calibri" w:cs="Calibri"/>
          <w:kern w:val="0"/>
          <w14:ligatures w14:val="none"/>
        </w:rPr>
      </w:pPr>
      <w:r w:rsidRPr="00591B6D">
        <w:rPr>
          <w:rFonts w:ascii="Calibri" w:eastAsia="DejaVu Sans" w:hAnsi="Calibri" w:cs="Calibri"/>
          <w:color w:val="000000"/>
          <w:kern w:val="0"/>
          <w:lang w:val="de-DE"/>
          <w14:ligatures w14:val="none"/>
        </w:rPr>
        <w:sym w:font="Wingdings" w:char="F0E0"/>
      </w:r>
      <w:r w:rsidRPr="00591B6D">
        <w:rPr>
          <w:rFonts w:ascii="Calibri" w:eastAsia="DejaVu Sans" w:hAnsi="Calibri" w:cs="Calibri"/>
          <w:color w:val="000000"/>
          <w:kern w:val="0"/>
          <w14:ligatures w14:val="none"/>
        </w:rPr>
        <w:t xml:space="preserve"> </w:t>
      </w:r>
      <w:r w:rsidRPr="00591B6D">
        <w:rPr>
          <w:rFonts w:ascii="Calibri" w:eastAsia="DejaVu Sans" w:hAnsi="Calibri" w:cs="Calibri"/>
          <w:color w:val="000000"/>
          <w:kern w:val="0"/>
          <w:lang w:val="en-GB"/>
          <w14:ligatures w14:val="none"/>
        </w:rPr>
        <w:t>How different are relatedness patterns in diff</w:t>
      </w:r>
      <w:r w:rsidRPr="002F4A7F">
        <w:rPr>
          <w:rFonts w:ascii="Calibri" w:eastAsia="DejaVu Sans" w:hAnsi="Calibri" w:cs="Calibri"/>
          <w:color w:val="000000"/>
          <w:kern w:val="0"/>
          <w:lang w:val="en-GB"/>
          <w14:ligatures w14:val="none"/>
        </w:rPr>
        <w:t xml:space="preserve">erent tombs </w:t>
      </w:r>
      <w:r w:rsidR="009919BF" w:rsidRPr="002F4A7F">
        <w:rPr>
          <w:rFonts w:ascii="Calibri" w:eastAsia="DejaVu Sans" w:hAnsi="Calibri" w:cs="Calibri"/>
          <w:color w:val="000000"/>
          <w:kern w:val="0"/>
          <w:lang w:val="en-GB"/>
          <w14:ligatures w14:val="none"/>
        </w:rPr>
        <w:t xml:space="preserve">when </w:t>
      </w:r>
      <w:r w:rsidR="00A42516" w:rsidRPr="002F4A7F">
        <w:rPr>
          <w:rFonts w:ascii="Calibri" w:eastAsia="DejaVu Sans" w:hAnsi="Calibri" w:cs="Calibri"/>
          <w:color w:val="000000"/>
          <w:kern w:val="0"/>
          <w:lang w:val="en-GB"/>
          <w14:ligatures w14:val="none"/>
        </w:rPr>
        <w:t>s</w:t>
      </w:r>
      <w:proofErr w:type="spellStart"/>
      <w:r w:rsidR="00A42516" w:rsidRPr="002F4A7F">
        <w:rPr>
          <w:rFonts w:ascii="Calibri" w:eastAsia="DejaVu Sans" w:hAnsi="Calibri" w:cs="Calibri"/>
          <w:color w:val="000000"/>
          <w:kern w:val="0"/>
          <w14:ligatures w14:val="none"/>
        </w:rPr>
        <w:t>tatistically</w:t>
      </w:r>
      <w:proofErr w:type="spellEnd"/>
      <w:r w:rsidR="00A42516" w:rsidRPr="002F4A7F">
        <w:rPr>
          <w:rFonts w:ascii="Calibri" w:eastAsia="DejaVu Sans" w:hAnsi="Calibri" w:cs="Calibri"/>
          <w:color w:val="000000"/>
          <w:kern w:val="0"/>
          <w14:ligatures w14:val="none"/>
        </w:rPr>
        <w:t xml:space="preserve"> correcting for selection biases and confounding variables</w:t>
      </w:r>
      <w:r w:rsidRPr="002F4A7F">
        <w:rPr>
          <w:rFonts w:ascii="Calibri" w:eastAsia="DejaVu Sans" w:hAnsi="Calibri" w:cs="Calibri"/>
          <w:color w:val="000000"/>
          <w:kern w:val="0"/>
          <w:lang w:val="en-GB"/>
          <w14:ligatures w14:val="none"/>
        </w:rPr>
        <w:t>?</w:t>
      </w:r>
    </w:p>
    <w:p w14:paraId="3A3ECDA9" w14:textId="77777777" w:rsidR="00F24251" w:rsidRDefault="00F24251" w:rsidP="00591B6D">
      <w:pPr>
        <w:spacing w:after="0" w:line="276" w:lineRule="auto"/>
        <w:jc w:val="both"/>
        <w:rPr>
          <w:rFonts w:ascii="Calibri" w:eastAsia="Arial" w:hAnsi="Calibri" w:cs="Calibri"/>
          <w:b/>
          <w:bCs/>
          <w:color w:val="000000"/>
          <w:kern w:val="0"/>
          <w14:ligatures w14:val="none"/>
        </w:rPr>
      </w:pPr>
    </w:p>
    <w:p w14:paraId="788FA377" w14:textId="65CE667E" w:rsidR="00591B6D" w:rsidRPr="00591B6D" w:rsidRDefault="00591B6D" w:rsidP="00591B6D">
      <w:pPr>
        <w:spacing w:after="0" w:line="276" w:lineRule="auto"/>
        <w:jc w:val="both"/>
        <w:rPr>
          <w:rFonts w:ascii="Calibri" w:eastAsia="Times New Roman" w:hAnsi="Calibri" w:cs="Calibri"/>
          <w:kern w:val="0"/>
          <w14:ligatures w14:val="none"/>
        </w:rPr>
      </w:pPr>
      <w:r w:rsidRPr="00591B6D">
        <w:rPr>
          <w:rFonts w:ascii="Calibri" w:eastAsia="Arial" w:hAnsi="Calibri" w:cs="Calibri"/>
          <w:b/>
          <w:bCs/>
          <w:color w:val="000000"/>
          <w:kern w:val="0"/>
          <w14:ligatures w14:val="none"/>
        </w:rPr>
        <w:t>Preferred in English</w:t>
      </w:r>
    </w:p>
    <w:p w14:paraId="4714926E" w14:textId="77777777" w:rsidR="00E420F0" w:rsidRDefault="00E420F0" w:rsidP="00591B6D">
      <w:pPr>
        <w:pBdr>
          <w:bottom w:val="single" w:sz="12" w:space="1" w:color="auto"/>
        </w:pBdr>
        <w:spacing w:line="276" w:lineRule="auto"/>
        <w:rPr>
          <w:rFonts w:ascii="Calibri" w:hAnsi="Calibri" w:cs="Calibri"/>
        </w:rPr>
      </w:pPr>
    </w:p>
    <w:p w14:paraId="211FA0A2" w14:textId="2DC9F0A6" w:rsidR="00591B6D" w:rsidRPr="009919BF" w:rsidRDefault="00591B6D" w:rsidP="00591B6D">
      <w:pPr>
        <w:spacing w:line="276" w:lineRule="auto"/>
        <w:rPr>
          <w:rFonts w:ascii="Calibri" w:hAnsi="Calibri" w:cs="Calibri"/>
          <w:b/>
          <w:bCs/>
        </w:rPr>
      </w:pPr>
      <w:r w:rsidRPr="009919BF">
        <w:rPr>
          <w:rFonts w:ascii="Calibri" w:hAnsi="Calibri" w:cs="Calibri"/>
          <w:b/>
          <w:bCs/>
        </w:rPr>
        <w:t xml:space="preserve">Abbreviations: </w:t>
      </w:r>
    </w:p>
    <w:p w14:paraId="26FE8EB5" w14:textId="02B30959" w:rsidR="00591B6D" w:rsidRDefault="00591B6D" w:rsidP="00591B6D">
      <w:pPr>
        <w:spacing w:line="276" w:lineRule="auto"/>
        <w:rPr>
          <w:rFonts w:ascii="Calibri" w:hAnsi="Calibri" w:cs="Calibri"/>
        </w:rPr>
      </w:pPr>
      <w:r>
        <w:rPr>
          <w:rFonts w:ascii="Calibri" w:hAnsi="Calibri" w:cs="Calibri"/>
        </w:rPr>
        <w:t xml:space="preserve">“T” </w:t>
      </w:r>
      <w:r>
        <w:rPr>
          <w:rFonts w:ascii="Calibri" w:hAnsi="Calibri" w:cs="Calibri"/>
        </w:rPr>
        <w:tab/>
        <w:t xml:space="preserve"> tomb</w:t>
      </w:r>
    </w:p>
    <w:p w14:paraId="5133F17D" w14:textId="43EF7EAF" w:rsidR="00591B6D" w:rsidRDefault="00591B6D" w:rsidP="00591B6D">
      <w:pPr>
        <w:pBdr>
          <w:bottom w:val="single" w:sz="12" w:space="1" w:color="auto"/>
        </w:pBdr>
        <w:spacing w:line="276" w:lineRule="auto"/>
        <w:ind w:left="720" w:hanging="720"/>
        <w:rPr>
          <w:rFonts w:ascii="Calibri" w:hAnsi="Calibri" w:cs="Calibri"/>
        </w:rPr>
      </w:pPr>
      <w:r>
        <w:rPr>
          <w:rFonts w:ascii="Calibri" w:hAnsi="Calibri" w:cs="Calibri"/>
        </w:rPr>
        <w:t xml:space="preserve">“MNI” </w:t>
      </w:r>
      <w:r>
        <w:rPr>
          <w:rFonts w:ascii="Calibri" w:hAnsi="Calibri" w:cs="Calibri"/>
        </w:rPr>
        <w:tab/>
        <w:t>minimal number of individuals =&gt; based on osteological individual count, used as estimation of how many burials were conducted in the tomb</w:t>
      </w:r>
    </w:p>
    <w:p w14:paraId="1D7E0218" w14:textId="77777777" w:rsidR="00311944" w:rsidRDefault="00311944" w:rsidP="00591B6D">
      <w:pPr>
        <w:spacing w:line="276" w:lineRule="auto"/>
        <w:rPr>
          <w:rFonts w:ascii="Calibri" w:hAnsi="Calibri" w:cs="Calibri"/>
          <w:b/>
          <w:bCs/>
        </w:rPr>
      </w:pPr>
      <w:r>
        <w:rPr>
          <w:rFonts w:ascii="Calibri" w:hAnsi="Calibri" w:cs="Calibri"/>
          <w:b/>
          <w:bCs/>
        </w:rPr>
        <w:br w:type="page"/>
      </w:r>
    </w:p>
    <w:p w14:paraId="03702119" w14:textId="371AE2DD" w:rsidR="00591B6D" w:rsidRPr="009919BF" w:rsidRDefault="00591B6D" w:rsidP="00591B6D">
      <w:pPr>
        <w:spacing w:line="276" w:lineRule="auto"/>
        <w:rPr>
          <w:rFonts w:ascii="Calibri" w:hAnsi="Calibri" w:cs="Calibri"/>
          <w:b/>
          <w:bCs/>
        </w:rPr>
      </w:pPr>
      <w:r w:rsidRPr="009919BF">
        <w:rPr>
          <w:rFonts w:ascii="Calibri" w:hAnsi="Calibri" w:cs="Calibri"/>
          <w:b/>
          <w:bCs/>
        </w:rPr>
        <w:lastRenderedPageBreak/>
        <w:t xml:space="preserve">Description of project: </w:t>
      </w:r>
    </w:p>
    <w:p w14:paraId="50B875C2" w14:textId="77777777" w:rsidR="00591B6D" w:rsidRDefault="00591B6D" w:rsidP="00591B6D">
      <w:pPr>
        <w:spacing w:line="276" w:lineRule="auto"/>
        <w:rPr>
          <w:rFonts w:ascii="Calibri" w:hAnsi="Calibri" w:cs="Calibri"/>
        </w:rPr>
      </w:pPr>
      <w:r>
        <w:rPr>
          <w:rFonts w:ascii="Calibri" w:hAnsi="Calibri" w:cs="Calibri"/>
        </w:rPr>
        <w:t xml:space="preserve">Two burial sites are included in our dataset: </w:t>
      </w:r>
      <w:proofErr w:type="spellStart"/>
      <w:r>
        <w:rPr>
          <w:rFonts w:ascii="Calibri" w:hAnsi="Calibri" w:cs="Calibri"/>
        </w:rPr>
        <w:t>Amfissa</w:t>
      </w:r>
      <w:proofErr w:type="spellEnd"/>
      <w:r>
        <w:rPr>
          <w:rFonts w:ascii="Calibri" w:hAnsi="Calibri" w:cs="Calibri"/>
        </w:rPr>
        <w:t xml:space="preserve"> and Elateia. </w:t>
      </w:r>
      <w:proofErr w:type="spellStart"/>
      <w:r>
        <w:rPr>
          <w:rFonts w:ascii="Calibri" w:hAnsi="Calibri" w:cs="Calibri"/>
        </w:rPr>
        <w:t>Amfissa</w:t>
      </w:r>
      <w:proofErr w:type="spellEnd"/>
      <w:r>
        <w:rPr>
          <w:rFonts w:ascii="Calibri" w:hAnsi="Calibri" w:cs="Calibri"/>
        </w:rPr>
        <w:t xml:space="preserve"> represents one single tomb (tholos tomb type) where a minimal of 110 individuals was buried. Elateia is a chamber tomb necropolis with 85 chamber tombs, of which we selected 8 for our study. T31, T36, T46, T50, T56, T62, T67</w:t>
      </w:r>
    </w:p>
    <w:p w14:paraId="2BDCE62C" w14:textId="77777777" w:rsidR="00B86A72" w:rsidRDefault="00591B6D" w:rsidP="00B86A72">
      <w:pPr>
        <w:keepNext/>
        <w:spacing w:line="276" w:lineRule="auto"/>
      </w:pPr>
      <w:r w:rsidRPr="00BE1FB5">
        <w:rPr>
          <w:noProof/>
        </w:rPr>
        <w:drawing>
          <wp:inline distT="0" distB="0" distL="0" distR="0" wp14:anchorId="4439EAB9" wp14:editId="704F33A7">
            <wp:extent cx="5943600" cy="1987550"/>
            <wp:effectExtent l="0" t="0" r="0" b="6350"/>
            <wp:docPr id="12" name="Content Placeholder 5" descr="A map of a musical instrument&#10;&#10;Description automatically generated">
              <a:extLst xmlns:a="http://schemas.openxmlformats.org/drawingml/2006/main">
                <a:ext uri="{FF2B5EF4-FFF2-40B4-BE49-F238E27FC236}">
                  <a16:creationId xmlns:a16="http://schemas.microsoft.com/office/drawing/2014/main" id="{0EEF1382-D9CC-53FF-91D4-39DEF9EAF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ent Placeholder 5" descr="A map of a musical instrument&#10;&#10;Description automatically generated">
                      <a:extLst>
                        <a:ext uri="{FF2B5EF4-FFF2-40B4-BE49-F238E27FC236}">
                          <a16:creationId xmlns:a16="http://schemas.microsoft.com/office/drawing/2014/main" id="{0EEF1382-D9CC-53FF-91D4-39DEF9EAF069}"/>
                        </a:ext>
                      </a:extLst>
                    </pic:cNvPr>
                    <pic:cNvPicPr>
                      <a:picLocks noChangeAspect="1"/>
                    </pic:cNvPicPr>
                  </pic:nvPicPr>
                  <pic:blipFill>
                    <a:blip r:embed="rId7"/>
                    <a:stretch>
                      <a:fillRect/>
                    </a:stretch>
                  </pic:blipFill>
                  <pic:spPr>
                    <a:xfrm>
                      <a:off x="0" y="0"/>
                      <a:ext cx="5943600" cy="1987550"/>
                    </a:xfrm>
                    <a:prstGeom prst="rect">
                      <a:avLst/>
                    </a:prstGeom>
                  </pic:spPr>
                </pic:pic>
              </a:graphicData>
            </a:graphic>
          </wp:inline>
        </w:drawing>
      </w:r>
    </w:p>
    <w:p w14:paraId="39AA409C" w14:textId="5FB916F2" w:rsidR="00591B6D" w:rsidRDefault="00B86A72" w:rsidP="00B86A72">
      <w:pPr>
        <w:pStyle w:val="Caption"/>
        <w:rPr>
          <w:rFonts w:ascii="Calibri" w:hAnsi="Calibri" w:cs="Calibri"/>
        </w:rPr>
      </w:pPr>
      <w:r>
        <w:t xml:space="preserve">Figure </w:t>
      </w:r>
      <w:fldSimple w:instr=" SEQ Figure \* ARABIC ">
        <w:r w:rsidR="00A674D3">
          <w:rPr>
            <w:noProof/>
          </w:rPr>
          <w:t>1</w:t>
        </w:r>
      </w:fldSimple>
      <w:r>
        <w:t xml:space="preserve">: selected tombs at </w:t>
      </w:r>
      <w:proofErr w:type="gramStart"/>
      <w:r>
        <w:t>Elateia</w:t>
      </w:r>
      <w:r w:rsidR="00A674D3">
        <w:t>(</w:t>
      </w:r>
      <w:proofErr w:type="gramEnd"/>
      <w:r w:rsidR="00A674D3">
        <w:t>only for internal use!)</w:t>
      </w:r>
    </w:p>
    <w:p w14:paraId="0D8AA2DA" w14:textId="77777777" w:rsidR="00591B6D" w:rsidRDefault="00591B6D" w:rsidP="00591B6D">
      <w:pPr>
        <w:spacing w:line="276" w:lineRule="auto"/>
        <w:rPr>
          <w:rFonts w:ascii="Calibri" w:hAnsi="Calibri" w:cs="Calibri"/>
        </w:rPr>
      </w:pPr>
    </w:p>
    <w:p w14:paraId="417263FB" w14:textId="060CD964" w:rsidR="00591B6D" w:rsidRDefault="00BE1FB5" w:rsidP="00591B6D">
      <w:pPr>
        <w:spacing w:line="276" w:lineRule="auto"/>
      </w:pPr>
      <w:r w:rsidRPr="00591B6D">
        <w:rPr>
          <w:rFonts w:ascii="Calibri" w:hAnsi="Calibri" w:cs="Calibri"/>
        </w:rPr>
        <w:t>T</w:t>
      </w:r>
      <w:r w:rsidR="00591B6D">
        <w:rPr>
          <w:rFonts w:ascii="Calibri" w:hAnsi="Calibri" w:cs="Calibri"/>
        </w:rPr>
        <w:t>he t</w:t>
      </w:r>
      <w:r w:rsidRPr="00591B6D">
        <w:rPr>
          <w:rFonts w:ascii="Calibri" w:hAnsi="Calibri" w:cs="Calibri"/>
        </w:rPr>
        <w:t xml:space="preserve">otal MNI </w:t>
      </w:r>
      <w:r w:rsidRPr="00BE1FB5">
        <w:t>of Elateia</w:t>
      </w:r>
      <w:r w:rsidR="00591B6D">
        <w:t xml:space="preserve"> is</w:t>
      </w:r>
      <w:r w:rsidRPr="00BE1FB5">
        <w:t xml:space="preserve"> 2</w:t>
      </w:r>
      <w:r w:rsidR="00591B6D">
        <w:t>8</w:t>
      </w:r>
      <w:r w:rsidRPr="00BE1FB5">
        <w:t>00 indi</w:t>
      </w:r>
      <w:r>
        <w:t xml:space="preserve">viduals, </w:t>
      </w:r>
      <w:r w:rsidR="00591B6D">
        <w:t>w</w:t>
      </w:r>
      <w:r w:rsidR="00A42516">
        <w:t>h</w:t>
      </w:r>
      <w:r w:rsidR="00591B6D">
        <w:t xml:space="preserve">ich makes a rough </w:t>
      </w:r>
      <w:r>
        <w:t xml:space="preserve">average </w:t>
      </w:r>
      <w:r w:rsidR="00591B6D">
        <w:t xml:space="preserve">of 35 </w:t>
      </w:r>
      <w:r>
        <w:t>individuals per tomb</w:t>
      </w:r>
      <w:r w:rsidR="00591B6D">
        <w:t xml:space="preserve">, but burial numbers greatly differ from 3 up to a maximum of 134 (tomb 62, included in this analysis). </w:t>
      </w:r>
    </w:p>
    <w:p w14:paraId="14057EDC" w14:textId="39C1C1A0" w:rsidR="00591B6D" w:rsidRDefault="00591B6D" w:rsidP="00591B6D">
      <w:pPr>
        <w:spacing w:line="276" w:lineRule="auto"/>
      </w:pPr>
      <w:r>
        <w:t xml:space="preserve">The necropolis was in use for over 600 </w:t>
      </w:r>
      <w:proofErr w:type="gramStart"/>
      <w:r>
        <w:t>years,</w:t>
      </w:r>
      <w:proofErr w:type="gramEnd"/>
      <w:r>
        <w:t xml:space="preserve"> the tombs were used for different lengths of time. </w:t>
      </w:r>
    </w:p>
    <w:p w14:paraId="71067F5E" w14:textId="5CFEFBF4" w:rsidR="00BE1FB5" w:rsidRPr="00BE1FB5" w:rsidRDefault="00BE1FB5"/>
    <w:p w14:paraId="274A2F10" w14:textId="77777777" w:rsidR="00B86A72" w:rsidRDefault="00BE1FB5" w:rsidP="00B86A72">
      <w:pPr>
        <w:keepNext/>
      </w:pPr>
      <w:r>
        <w:rPr>
          <w:noProof/>
        </w:rPr>
        <w:drawing>
          <wp:inline distT="0" distB="0" distL="0" distR="0" wp14:anchorId="6177E65A" wp14:editId="51967083">
            <wp:extent cx="5943600" cy="2058035"/>
            <wp:effectExtent l="0" t="0" r="0" b="0"/>
            <wp:docPr id="2035287616" name="Picture 1"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87616" name="Picture 1" descr="A diagram of a diagram of a diagram&#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058035"/>
                    </a:xfrm>
                    <a:prstGeom prst="rect">
                      <a:avLst/>
                    </a:prstGeom>
                  </pic:spPr>
                </pic:pic>
              </a:graphicData>
            </a:graphic>
          </wp:inline>
        </w:drawing>
      </w:r>
    </w:p>
    <w:p w14:paraId="302AB911" w14:textId="1CD6D6B9" w:rsidR="00E420F0" w:rsidRDefault="00B86A72" w:rsidP="00B86A72">
      <w:pPr>
        <w:pStyle w:val="Caption"/>
      </w:pPr>
      <w:r>
        <w:t xml:space="preserve">Figure </w:t>
      </w:r>
      <w:fldSimple w:instr=" SEQ Figure \* ARABIC ">
        <w:r w:rsidR="00A674D3">
          <w:rPr>
            <w:noProof/>
          </w:rPr>
          <w:t>2</w:t>
        </w:r>
      </w:fldSimple>
      <w:r>
        <w:t xml:space="preserve">: </w:t>
      </w:r>
      <w:proofErr w:type="gramStart"/>
      <w:r>
        <w:t>time line</w:t>
      </w:r>
      <w:proofErr w:type="gramEnd"/>
      <w:r>
        <w:t xml:space="preserve"> for the use of the necropolis at Elateia</w:t>
      </w:r>
      <w:r w:rsidR="00A674D3">
        <w:t xml:space="preserve"> (only for internal use!)</w:t>
      </w:r>
    </w:p>
    <w:p w14:paraId="5C4B9D1A" w14:textId="5228956A" w:rsidR="00591B6D" w:rsidRDefault="00591B6D">
      <w:r>
        <w:lastRenderedPageBreak/>
        <w:t xml:space="preserve">At </w:t>
      </w:r>
      <w:proofErr w:type="spellStart"/>
      <w:r>
        <w:t>Amfissa</w:t>
      </w:r>
      <w:proofErr w:type="spellEnd"/>
      <w:r>
        <w:t xml:space="preserve"> we </w:t>
      </w:r>
      <w:r w:rsidR="00B86A72">
        <w:t>sampled</w:t>
      </w:r>
      <w:r>
        <w:t xml:space="preserve"> the more represented body side</w:t>
      </w:r>
      <w:r w:rsidR="00B86A72">
        <w:t xml:space="preserve"> (to leave the other body side for further studies)</w:t>
      </w:r>
      <w:r>
        <w:t xml:space="preserve"> of the bone element “petrous bone” (from the skull, surrounding the inner ear), which yields the best preservation of ancient DNA (aDNA), and teeth</w:t>
      </w:r>
      <w:r w:rsidR="00B86A72">
        <w:t>.</w:t>
      </w:r>
    </w:p>
    <w:p w14:paraId="4F5241E6" w14:textId="6F3CE5A0" w:rsidR="00B86A72" w:rsidRDefault="00B86A72">
      <w:r>
        <w:t xml:space="preserve">At Elateia we sampled also petrous </w:t>
      </w:r>
      <w:r w:rsidR="009919BF">
        <w:t>bones</w:t>
      </w:r>
      <w:r>
        <w:t xml:space="preserve"> and teeth the same, but the system of sample selection was a little more flexible, using also other bone elements (talus, phalanx, other</w:t>
      </w:r>
      <w:proofErr w:type="gramStart"/>
      <w:r>
        <w:t>)..</w:t>
      </w:r>
      <w:proofErr w:type="gramEnd"/>
    </w:p>
    <w:p w14:paraId="1A62C20A" w14:textId="18F26231" w:rsidR="009919BF" w:rsidRDefault="009919BF">
      <w:r>
        <w:t xml:space="preserve">Due to the deconstructed state of the burial material mainly preserved in bone piles and secondary pit depositions with commingled individuals, </w:t>
      </w:r>
      <w:r w:rsidR="00A674D3">
        <w:t xml:space="preserve">we didn’t know during sampling which teeth and bone elements eventually belonged to the same individual </w:t>
      </w:r>
      <w:r>
        <w:t xml:space="preserve">(see </w:t>
      </w:r>
      <w:proofErr w:type="spellStart"/>
      <w:r>
        <w:t>foto</w:t>
      </w:r>
      <w:proofErr w:type="spellEnd"/>
      <w:r>
        <w:t>)</w:t>
      </w:r>
    </w:p>
    <w:p w14:paraId="607DE6F9" w14:textId="4C8619C7" w:rsidR="00B86A72" w:rsidRDefault="00B86A72">
      <w:r>
        <w:t>Through osteological and genetic analysis</w:t>
      </w:r>
      <w:r w:rsidR="00A42516">
        <w:t>,</w:t>
      </w:r>
      <w:r>
        <w:t xml:space="preserve"> we found that some of our selected samples belonged to the same individual, so we merged their genetic data for our kinship analysis. </w:t>
      </w:r>
    </w:p>
    <w:p w14:paraId="6F37287B" w14:textId="77777777" w:rsidR="009919BF" w:rsidRDefault="009919BF"/>
    <w:p w14:paraId="04817E5F" w14:textId="49F6317F" w:rsidR="00591B6D" w:rsidRDefault="006A39A2" w:rsidP="00591B6D">
      <w:pPr>
        <w:keepNext/>
      </w:pPr>
      <w:r>
        <w:rPr>
          <w:noProof/>
        </w:rPr>
        <mc:AlternateContent>
          <mc:Choice Requires="wpi">
            <w:drawing>
              <wp:anchor distT="0" distB="0" distL="114300" distR="114300" simplePos="0" relativeHeight="251660288" behindDoc="0" locked="0" layoutInCell="1" allowOverlap="1" wp14:anchorId="04D5AB62" wp14:editId="1A465D17">
                <wp:simplePos x="0" y="0"/>
                <wp:positionH relativeFrom="column">
                  <wp:posOffset>1098665</wp:posOffset>
                </wp:positionH>
                <wp:positionV relativeFrom="paragraph">
                  <wp:posOffset>3486985</wp:posOffset>
                </wp:positionV>
                <wp:extent cx="567720" cy="779400"/>
                <wp:effectExtent l="38100" t="38100" r="29210" b="33655"/>
                <wp:wrapNone/>
                <wp:docPr id="191073794" name="Ink 2"/>
                <wp:cNvGraphicFramePr/>
                <a:graphic xmlns:a="http://schemas.openxmlformats.org/drawingml/2006/main">
                  <a:graphicData uri="http://schemas.microsoft.com/office/word/2010/wordprocessingInk">
                    <w14:contentPart bwMode="auto" r:id="rId9">
                      <w14:nvContentPartPr>
                        <w14:cNvContentPartPr/>
                      </w14:nvContentPartPr>
                      <w14:xfrm>
                        <a:off x="0" y="0"/>
                        <a:ext cx="567720" cy="779400"/>
                      </w14:xfrm>
                    </w14:contentPart>
                  </a:graphicData>
                </a:graphic>
              </wp:anchor>
            </w:drawing>
          </mc:Choice>
          <mc:Fallback>
            <w:pict>
              <v:shapetype w14:anchorId="477975C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86pt;margin-top:274.05pt;width:45.65pt;height:62.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">
                <v:imagedata r:id="rId10" o:title=""/>
              </v:shape>
            </w:pict>
          </mc:Fallback>
        </mc:AlternateContent>
      </w:r>
      <w:r w:rsidR="00311944">
        <w:rPr>
          <w:noProof/>
        </w:rPr>
        <mc:AlternateContent>
          <mc:Choice Requires="wpi">
            <w:drawing>
              <wp:anchor distT="0" distB="0" distL="114300" distR="114300" simplePos="0" relativeHeight="251659264" behindDoc="0" locked="0" layoutInCell="1" allowOverlap="1" wp14:anchorId="4831C224" wp14:editId="2DA10873">
                <wp:simplePos x="0" y="0"/>
                <wp:positionH relativeFrom="column">
                  <wp:posOffset>1843505</wp:posOffset>
                </wp:positionH>
                <wp:positionV relativeFrom="paragraph">
                  <wp:posOffset>2555305</wp:posOffset>
                </wp:positionV>
                <wp:extent cx="619920" cy="498960"/>
                <wp:effectExtent l="38100" t="38100" r="40640" b="34925"/>
                <wp:wrapNone/>
                <wp:docPr id="957829356" name="Ink 1"/>
                <wp:cNvGraphicFramePr/>
                <a:graphic xmlns:a="http://schemas.openxmlformats.org/drawingml/2006/main">
                  <a:graphicData uri="http://schemas.microsoft.com/office/word/2010/wordprocessingInk">
                    <w14:contentPart bwMode="auto" r:id="rId11">
                      <w14:nvContentPartPr>
                        <w14:cNvContentPartPr/>
                      </w14:nvContentPartPr>
                      <w14:xfrm>
                        <a:off x="0" y="0"/>
                        <a:ext cx="619920" cy="498960"/>
                      </w14:xfrm>
                    </w14:contentPart>
                  </a:graphicData>
                </a:graphic>
              </wp:anchor>
            </w:drawing>
          </mc:Choice>
          <mc:Fallback>
            <w:pict>
              <v:shape w14:anchorId="221D780E" id="Ink 1" o:spid="_x0000_s1026" type="#_x0000_t75" style="position:absolute;margin-left:144.65pt;margin-top:200.7pt;width:49.8pt;height:40.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">
                <v:imagedata r:id="rId12" o:title=""/>
              </v:shape>
            </w:pict>
          </mc:Fallback>
        </mc:AlternateContent>
      </w:r>
      <w:r w:rsidR="00591B6D">
        <w:rPr>
          <w:noProof/>
        </w:rPr>
        <w:drawing>
          <wp:inline distT="0" distB="0" distL="0" distR="0" wp14:anchorId="51868F7A" wp14:editId="03BBA01E">
            <wp:extent cx="3479708" cy="4971011"/>
            <wp:effectExtent l="0" t="0" r="635" b="0"/>
            <wp:docPr id="1062106379" name="Picture 1" descr="A diagram of the sku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06379" name="Picture 1" descr="A diagram of the skull&#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534195" cy="5048849"/>
                    </a:xfrm>
                    <a:prstGeom prst="rect">
                      <a:avLst/>
                    </a:prstGeom>
                  </pic:spPr>
                </pic:pic>
              </a:graphicData>
            </a:graphic>
          </wp:inline>
        </w:drawing>
      </w:r>
    </w:p>
    <w:p w14:paraId="4718E0B3" w14:textId="06A06890" w:rsidR="00591B6D" w:rsidRDefault="00591B6D" w:rsidP="00591B6D">
      <w:pPr>
        <w:pStyle w:val="Caption"/>
      </w:pPr>
      <w:r>
        <w:t xml:space="preserve">Figure </w:t>
      </w:r>
      <w:fldSimple w:instr=" SEQ Figure \* ARABIC ">
        <w:r w:rsidR="00A674D3">
          <w:rPr>
            <w:noProof/>
          </w:rPr>
          <w:t>3</w:t>
        </w:r>
      </w:fldSimple>
      <w:r>
        <w:t>: petrous bone</w:t>
      </w:r>
      <w:r w:rsidR="00311944">
        <w:t xml:space="preserve"> in the temporal bone of the skull </w:t>
      </w:r>
      <w:r w:rsidR="006A39A2">
        <w:t>(surrounding the inner ear)</w:t>
      </w:r>
    </w:p>
    <w:p w14:paraId="3C50C57E" w14:textId="77777777" w:rsidR="00A674D3" w:rsidRDefault="00A674D3"/>
    <w:p w14:paraId="497A85E8" w14:textId="77777777" w:rsidR="00A674D3" w:rsidRDefault="00A674D3" w:rsidP="00A674D3">
      <w:pPr>
        <w:keepNext/>
      </w:pPr>
      <w:r>
        <w:rPr>
          <w:noProof/>
        </w:rPr>
        <w:drawing>
          <wp:inline distT="0" distB="0" distL="0" distR="0" wp14:anchorId="4DB79F1C" wp14:editId="64F0E002">
            <wp:extent cx="5289478" cy="3021106"/>
            <wp:effectExtent l="0" t="0" r="0" b="1905"/>
            <wp:docPr id="857229414" name="Picture 7" descr="A diagram of a 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29414" name="Picture 7" descr="A diagram of a sit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96169" cy="3024928"/>
                    </a:xfrm>
                    <a:prstGeom prst="rect">
                      <a:avLst/>
                    </a:prstGeom>
                  </pic:spPr>
                </pic:pic>
              </a:graphicData>
            </a:graphic>
          </wp:inline>
        </w:drawing>
      </w:r>
    </w:p>
    <w:p w14:paraId="7C6FDEEF" w14:textId="649EDD7F" w:rsidR="00A674D3" w:rsidRDefault="00A674D3" w:rsidP="00A674D3">
      <w:pPr>
        <w:pStyle w:val="Caption"/>
      </w:pPr>
      <w:r>
        <w:t xml:space="preserve">Figure </w:t>
      </w:r>
      <w:fldSimple w:instr=" SEQ Figure \* ARABIC ">
        <w:r>
          <w:rPr>
            <w:noProof/>
          </w:rPr>
          <w:t>4</w:t>
        </w:r>
      </w:fldSimple>
      <w:r>
        <w:t xml:space="preserve">: </w:t>
      </w:r>
      <w:proofErr w:type="spellStart"/>
      <w:r>
        <w:t>Necopolis</w:t>
      </w:r>
      <w:proofErr w:type="spellEnd"/>
      <w:r>
        <w:t xml:space="preserve"> and tomb plan with many floor pits in tomb 62 (only for internal use!)</w:t>
      </w:r>
    </w:p>
    <w:p w14:paraId="4DD4976F" w14:textId="27E9A563" w:rsidR="00A674D3" w:rsidRDefault="00A674D3" w:rsidP="00A674D3">
      <w:pPr>
        <w:keepNext/>
      </w:pPr>
      <w:r>
        <w:rPr>
          <w:noProof/>
        </w:rPr>
        <w:drawing>
          <wp:inline distT="0" distB="0" distL="0" distR="0" wp14:anchorId="74941B0C" wp14:editId="0159628E">
            <wp:extent cx="5943600" cy="4098925"/>
            <wp:effectExtent l="0" t="0" r="0" b="3175"/>
            <wp:docPr id="2042752982" name="Picture 5" descr="A black and white photo of a skelet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52982" name="Picture 5" descr="A black and white photo of a skeleton&#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p>
    <w:p w14:paraId="6FC2603A" w14:textId="3AFDD15D" w:rsidR="00A674D3" w:rsidRDefault="00A674D3" w:rsidP="00A674D3">
      <w:pPr>
        <w:pStyle w:val="Caption"/>
      </w:pPr>
      <w:r>
        <w:t xml:space="preserve">Figure </w:t>
      </w:r>
      <w:fldSimple w:instr=" SEQ Figure \* ARABIC ">
        <w:r>
          <w:rPr>
            <w:noProof/>
          </w:rPr>
          <w:t>5</w:t>
        </w:r>
      </w:fldSimple>
      <w:r>
        <w:t>: Chamber in state of excavation from tomb 62 (only for internal use!)</w:t>
      </w:r>
    </w:p>
    <w:p w14:paraId="07CCABA6" w14:textId="0A1B212E" w:rsidR="00A674D3" w:rsidRDefault="00A674D3" w:rsidP="00A674D3">
      <w:pPr>
        <w:keepNext/>
      </w:pPr>
      <w:r>
        <w:rPr>
          <w:noProof/>
        </w:rPr>
        <w:lastRenderedPageBreak/>
        <w:drawing>
          <wp:inline distT="0" distB="0" distL="0" distR="0" wp14:anchorId="01C4ED80" wp14:editId="47301EA7">
            <wp:extent cx="3258031" cy="3514165"/>
            <wp:effectExtent l="0" t="0" r="6350" b="3810"/>
            <wp:docPr id="1975389329" name="Picture 8" descr="Bones in the ground with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9329" name="Picture 8" descr="Bones in the ground with a sign&#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3261616" cy="3518031"/>
                    </a:xfrm>
                    <a:prstGeom prst="rect">
                      <a:avLst/>
                    </a:prstGeom>
                  </pic:spPr>
                </pic:pic>
              </a:graphicData>
            </a:graphic>
          </wp:inline>
        </w:drawing>
      </w:r>
    </w:p>
    <w:p w14:paraId="240F4BC9" w14:textId="7DD6EBE2" w:rsidR="00A674D3" w:rsidRDefault="00A674D3" w:rsidP="00A674D3">
      <w:pPr>
        <w:pStyle w:val="Caption"/>
      </w:pPr>
      <w:r>
        <w:t xml:space="preserve">Figure </w:t>
      </w:r>
      <w:fldSimple w:instr=" SEQ Figure \* ARABIC ">
        <w:r>
          <w:rPr>
            <w:noProof/>
          </w:rPr>
          <w:t>6</w:t>
        </w:r>
      </w:fldSimple>
      <w:r>
        <w:t>: a pit deposition with commingled skeletal material (only for internal use!)</w:t>
      </w:r>
    </w:p>
    <w:p w14:paraId="79AA564D" w14:textId="77777777" w:rsidR="00A674D3" w:rsidRDefault="00A674D3"/>
    <w:p w14:paraId="55824790" w14:textId="77777777" w:rsidR="00A674D3" w:rsidRDefault="00A674D3" w:rsidP="00A674D3">
      <w:pPr>
        <w:keepNext/>
      </w:pPr>
      <w:r>
        <w:rPr>
          <w:noProof/>
        </w:rPr>
        <w:drawing>
          <wp:inline distT="0" distB="0" distL="0" distR="0" wp14:anchorId="06AE5954" wp14:editId="27C24C49">
            <wp:extent cx="4275040" cy="2985247"/>
            <wp:effectExtent l="0" t="0" r="5080" b="0"/>
            <wp:docPr id="1376744179" name="Picture 6" descr="A close-up of a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44179" name="Picture 6" descr="A close-up of a cav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4282987" cy="2990797"/>
                    </a:xfrm>
                    <a:prstGeom prst="rect">
                      <a:avLst/>
                    </a:prstGeom>
                  </pic:spPr>
                </pic:pic>
              </a:graphicData>
            </a:graphic>
          </wp:inline>
        </w:drawing>
      </w:r>
    </w:p>
    <w:p w14:paraId="2B6541AB" w14:textId="651703BA" w:rsidR="00A674D3" w:rsidRDefault="00A674D3" w:rsidP="00A674D3">
      <w:pPr>
        <w:pStyle w:val="Caption"/>
      </w:pPr>
      <w:r>
        <w:t xml:space="preserve">Figure </w:t>
      </w:r>
      <w:fldSimple w:instr=" SEQ Figure \* ARABIC ">
        <w:r>
          <w:rPr>
            <w:noProof/>
          </w:rPr>
          <w:t>7</w:t>
        </w:r>
      </w:fldSimple>
      <w:r>
        <w:t>: excavated chamber with floor pits in tomb 62 (only for internal use!)</w:t>
      </w:r>
    </w:p>
    <w:p w14:paraId="6F194D92" w14:textId="77777777" w:rsidR="00A674D3" w:rsidRDefault="00A674D3"/>
    <w:p w14:paraId="7BED5B96" w14:textId="77777777" w:rsidR="00A674D3" w:rsidRDefault="00A674D3"/>
    <w:p w14:paraId="002032BC" w14:textId="77777777" w:rsidR="00A674D3" w:rsidRDefault="00A674D3"/>
    <w:p w14:paraId="6C47D542" w14:textId="248BCC57" w:rsidR="00BE1FB5" w:rsidRDefault="00591B6D">
      <w:pPr>
        <w:rPr>
          <w:lang w:val="en-GB"/>
        </w:rPr>
      </w:pPr>
      <w:r>
        <w:t xml:space="preserve">Our total sampling at Elateia comprised </w:t>
      </w:r>
      <w:r w:rsidR="00B86A72" w:rsidRPr="00B86A72">
        <w:t xml:space="preserve">a total of </w:t>
      </w:r>
      <w:r w:rsidR="00BE1FB5" w:rsidRPr="00B86A72">
        <w:rPr>
          <w:lang w:val="en-GB"/>
        </w:rPr>
        <w:t xml:space="preserve">510 </w:t>
      </w:r>
      <w:proofErr w:type="gramStart"/>
      <w:r w:rsidR="00BE1FB5" w:rsidRPr="00B86A72">
        <w:rPr>
          <w:lang w:val="en-GB"/>
        </w:rPr>
        <w:t xml:space="preserve">skeletal </w:t>
      </w:r>
      <w:r w:rsidR="00B86A72" w:rsidRPr="00B86A72">
        <w:rPr>
          <w:lang w:val="en-GB"/>
        </w:rPr>
        <w:t xml:space="preserve"> human</w:t>
      </w:r>
      <w:proofErr w:type="gramEnd"/>
      <w:r w:rsidR="00B86A72" w:rsidRPr="00B86A72">
        <w:rPr>
          <w:lang w:val="en-GB"/>
        </w:rPr>
        <w:t xml:space="preserve"> </w:t>
      </w:r>
      <w:r w:rsidR="00BE1FB5" w:rsidRPr="00B86A72">
        <w:rPr>
          <w:lang w:val="en-GB"/>
        </w:rPr>
        <w:t>samples</w:t>
      </w:r>
      <w:r w:rsidR="001735AE">
        <w:rPr>
          <w:lang w:val="en-GB"/>
        </w:rPr>
        <w:t xml:space="preserve">, at </w:t>
      </w:r>
      <w:proofErr w:type="spellStart"/>
      <w:r w:rsidR="001735AE">
        <w:rPr>
          <w:lang w:val="en-GB"/>
        </w:rPr>
        <w:t>Amfissa</w:t>
      </w:r>
      <w:proofErr w:type="spellEnd"/>
      <w:r w:rsidR="001735AE">
        <w:rPr>
          <w:lang w:val="en-GB"/>
        </w:rPr>
        <w:t xml:space="preserve"> 163 samples. Due to the merging of genetic duplicate samples, preservation issues and </w:t>
      </w:r>
      <w:r w:rsidR="00A42516">
        <w:rPr>
          <w:lang w:val="en-GB"/>
        </w:rPr>
        <w:t xml:space="preserve">failing </w:t>
      </w:r>
      <w:r w:rsidR="001735AE">
        <w:rPr>
          <w:lang w:val="en-GB"/>
        </w:rPr>
        <w:t>quality control</w:t>
      </w:r>
      <w:r w:rsidR="00A42516">
        <w:rPr>
          <w:lang w:val="en-GB"/>
        </w:rPr>
        <w:t>,</w:t>
      </w:r>
      <w:r w:rsidR="001735AE">
        <w:rPr>
          <w:lang w:val="en-GB"/>
        </w:rPr>
        <w:t xml:space="preserve"> only some of our samples made it into the final kinship analysis (see attached results table from the kinship software “Read”), and the summary table with all metadata for single individuals. </w:t>
      </w:r>
    </w:p>
    <w:p w14:paraId="69C9F4B7" w14:textId="279813A9" w:rsidR="001735AE" w:rsidRDefault="001735AE">
      <w:pPr>
        <w:rPr>
          <w:lang w:val="en-GB"/>
        </w:rPr>
      </w:pPr>
      <w:r>
        <w:rPr>
          <w:lang w:val="en-GB"/>
        </w:rPr>
        <w:t>We would like to model</w:t>
      </w:r>
      <w:r w:rsidR="00A42516">
        <w:rPr>
          <w:lang w:val="en-GB"/>
        </w:rPr>
        <w:t>,</w:t>
      </w:r>
      <w:r>
        <w:rPr>
          <w:lang w:val="en-GB"/>
        </w:rPr>
        <w:t xml:space="preserve"> for each tomb, how the</w:t>
      </w:r>
      <w:r w:rsidR="00C35E44">
        <w:rPr>
          <w:lang w:val="en-GB"/>
        </w:rPr>
        <w:t xml:space="preserve"> </w:t>
      </w:r>
      <w:r>
        <w:rPr>
          <w:lang w:val="en-GB"/>
        </w:rPr>
        <w:t xml:space="preserve">loss of </w:t>
      </w:r>
      <w:r w:rsidR="00C35E44">
        <w:rPr>
          <w:lang w:val="en-GB"/>
        </w:rPr>
        <w:t>individuals/samples th</w:t>
      </w:r>
      <w:r w:rsidR="00A42516">
        <w:rPr>
          <w:lang w:val="en-GB"/>
        </w:rPr>
        <w:t>r</w:t>
      </w:r>
      <w:r w:rsidR="00C35E44">
        <w:rPr>
          <w:lang w:val="en-GB"/>
        </w:rPr>
        <w:t xml:space="preserve">ough </w:t>
      </w:r>
      <w:r w:rsidR="002F4A7F">
        <w:rPr>
          <w:lang w:val="en-GB"/>
        </w:rPr>
        <w:t>our</w:t>
      </w:r>
      <w:r w:rsidR="00C35E44">
        <w:rPr>
          <w:lang w:val="en-GB"/>
        </w:rPr>
        <w:t xml:space="preserve"> selection biases (MNI </w:t>
      </w:r>
      <w:r w:rsidR="00C35E44" w:rsidRPr="00C35E44">
        <w:rPr>
          <w:lang w:val="en-GB"/>
        </w:rPr>
        <w:sym w:font="Wingdings" w:char="F0E0"/>
      </w:r>
      <w:r w:rsidR="00C35E44">
        <w:rPr>
          <w:lang w:val="en-GB"/>
        </w:rPr>
        <w:t xml:space="preserve"> selective sampling </w:t>
      </w:r>
      <w:r w:rsidR="00C35E44" w:rsidRPr="00C35E44">
        <w:rPr>
          <w:lang w:val="en-GB"/>
        </w:rPr>
        <w:sym w:font="Wingdings" w:char="F0E0"/>
      </w:r>
      <w:r w:rsidR="00C35E44">
        <w:rPr>
          <w:lang w:val="en-GB"/>
        </w:rPr>
        <w:t xml:space="preserve"> exclusion of bad quality and low data samples) might affect our tomb-wise results of relatedness differently. </w:t>
      </w:r>
    </w:p>
    <w:p w14:paraId="3E0A3B54" w14:textId="24B57715" w:rsidR="00C35E44" w:rsidRDefault="00C35E44">
      <w:pPr>
        <w:rPr>
          <w:lang w:val="en-GB"/>
        </w:rPr>
      </w:pPr>
      <w:r>
        <w:rPr>
          <w:lang w:val="en-GB"/>
        </w:rPr>
        <w:t>Moreover</w:t>
      </w:r>
      <w:ins w:id="0" w:author="Alissa Mittnik" w:date="2025-10-20T21:37:00Z" w16du:dateUtc="2025-10-20T19:37:00Z">
        <w:r w:rsidR="00A42516">
          <w:rPr>
            <w:lang w:val="en-GB"/>
          </w:rPr>
          <w:t>,</w:t>
        </w:r>
      </w:ins>
      <w:r>
        <w:rPr>
          <w:lang w:val="en-GB"/>
        </w:rPr>
        <w:t xml:space="preserve"> the sampled skeletal elements might play a role, since petrous bones and other bone elements yield better aDNA preservation than teeth. </w:t>
      </w:r>
    </w:p>
    <w:p w14:paraId="1C41EECF" w14:textId="58A5BF92" w:rsidR="006C3853" w:rsidRDefault="00C35E44">
      <w:pPr>
        <w:rPr>
          <w:lang w:val="en-GB"/>
        </w:rPr>
      </w:pPr>
      <w:r>
        <w:rPr>
          <w:lang w:val="en-GB"/>
        </w:rPr>
        <w:t>We also like to know the correlation between the factors age (subadult/subadult? vs adult or undefined), sex (</w:t>
      </w:r>
      <w:proofErr w:type="gramStart"/>
      <w:r>
        <w:rPr>
          <w:lang w:val="en-GB"/>
        </w:rPr>
        <w:t>XX(</w:t>
      </w:r>
      <w:proofErr w:type="gramEnd"/>
      <w:r>
        <w:rPr>
          <w:lang w:val="en-GB"/>
        </w:rPr>
        <w:t xml:space="preserve">female) vs </w:t>
      </w:r>
      <w:proofErr w:type="gramStart"/>
      <w:r>
        <w:rPr>
          <w:lang w:val="en-GB"/>
        </w:rPr>
        <w:t>XY(</w:t>
      </w:r>
      <w:proofErr w:type="gramEnd"/>
      <w:r>
        <w:rPr>
          <w:lang w:val="en-GB"/>
        </w:rPr>
        <w:t xml:space="preserve">male)) and </w:t>
      </w:r>
      <w:r w:rsidR="006C3853">
        <w:rPr>
          <w:lang w:val="en-GB"/>
        </w:rPr>
        <w:t>our results of tomb-wise relatedness. (</w:t>
      </w:r>
      <w:proofErr w:type="gramStart"/>
      <w:r w:rsidR="006C3853">
        <w:rPr>
          <w:lang w:val="en-GB"/>
        </w:rPr>
        <w:t>can</w:t>
      </w:r>
      <w:proofErr w:type="gramEnd"/>
      <w:r w:rsidR="006C3853">
        <w:rPr>
          <w:lang w:val="en-GB"/>
        </w:rPr>
        <w:t xml:space="preserve"> eventually be approached via Kruskal-</w:t>
      </w:r>
      <w:proofErr w:type="gramStart"/>
      <w:r w:rsidR="006C3853">
        <w:rPr>
          <w:lang w:val="en-GB"/>
        </w:rPr>
        <w:t>Wallis</w:t>
      </w:r>
      <w:proofErr w:type="gramEnd"/>
      <w:r w:rsidR="006C3853">
        <w:rPr>
          <w:lang w:val="en-GB"/>
        </w:rPr>
        <w:t xml:space="preserve"> testing? See example picture from other study)</w:t>
      </w:r>
    </w:p>
    <w:p w14:paraId="427FE7E9" w14:textId="77777777" w:rsidR="006C3853" w:rsidRDefault="006C3853" w:rsidP="006C3853">
      <w:pPr>
        <w:keepNext/>
      </w:pPr>
      <w:r>
        <w:rPr>
          <w:noProof/>
          <w:lang w:val="en-GB"/>
        </w:rPr>
        <w:drawing>
          <wp:inline distT="0" distB="0" distL="0" distR="0" wp14:anchorId="6B97FB5B" wp14:editId="4972AB99">
            <wp:extent cx="4549404" cy="2878373"/>
            <wp:effectExtent l="0" t="0" r="0" b="5080"/>
            <wp:docPr id="862331576" name="Picture 2" descr="A graph of age and 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31576" name="Picture 2" descr="A graph of age and age&#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8579" cy="2884178"/>
                    </a:xfrm>
                    <a:prstGeom prst="rect">
                      <a:avLst/>
                    </a:prstGeom>
                  </pic:spPr>
                </pic:pic>
              </a:graphicData>
            </a:graphic>
          </wp:inline>
        </w:drawing>
      </w:r>
    </w:p>
    <w:p w14:paraId="161FA4AE" w14:textId="50DD29BC" w:rsidR="006C3853" w:rsidRDefault="006C3853" w:rsidP="006C3853">
      <w:pPr>
        <w:pStyle w:val="Caption"/>
        <w:rPr>
          <w:lang w:val="en-GB"/>
        </w:rPr>
      </w:pPr>
      <w:r>
        <w:t xml:space="preserve">Figure </w:t>
      </w:r>
      <w:fldSimple w:instr=" SEQ Figure \* ARABIC ">
        <w:r w:rsidR="00A674D3">
          <w:rPr>
            <w:noProof/>
          </w:rPr>
          <w:t>8</w:t>
        </w:r>
      </w:fldSimple>
      <w:r>
        <w:t>: Kruskal-Wallis test for age and relatedness degree centrality</w:t>
      </w:r>
    </w:p>
    <w:p w14:paraId="1A0955D5" w14:textId="77777777" w:rsidR="006C3853" w:rsidRDefault="006C3853">
      <w:pPr>
        <w:rPr>
          <w:lang w:val="en-GB"/>
        </w:rPr>
      </w:pPr>
    </w:p>
    <w:p w14:paraId="7B4BC37B" w14:textId="68EE8AB5" w:rsidR="006C3853" w:rsidRPr="009919BF" w:rsidRDefault="006C3853">
      <w:pPr>
        <w:rPr>
          <w:lang w:val="en-GB"/>
        </w:rPr>
      </w:pPr>
      <w:r>
        <w:rPr>
          <w:lang w:val="en-GB"/>
        </w:rPr>
        <w:t xml:space="preserve">Finally, we like to understand what are the </w:t>
      </w:r>
      <w:r>
        <w:rPr>
          <w:lang w:val="en-GB"/>
        </w:rPr>
        <w:t xml:space="preserve">tomb-specific differences between </w:t>
      </w:r>
      <w:r w:rsidR="00A42516">
        <w:rPr>
          <w:lang w:val="en-GB"/>
        </w:rPr>
        <w:t xml:space="preserve">maximum </w:t>
      </w:r>
      <w:r>
        <w:rPr>
          <w:lang w:val="en-GB"/>
        </w:rPr>
        <w:t>potential relatedness</w:t>
      </w:r>
      <w:r w:rsidR="00A42516">
        <w:rPr>
          <w:lang w:val="en-GB"/>
        </w:rPr>
        <w:t xml:space="preserve"> – i.e. </w:t>
      </w:r>
      <w:r w:rsidR="00A42516" w:rsidRPr="00A42516">
        <w:t>if all individuals from the MNI had provided perfect data and were all related to each other</w:t>
      </w:r>
      <w:r w:rsidR="00A42516">
        <w:t xml:space="preserve"> –</w:t>
      </w:r>
      <w:r>
        <w:rPr>
          <w:lang w:val="en-GB"/>
        </w:rPr>
        <w:t xml:space="preserve"> and the observed relatedness</w:t>
      </w:r>
      <w:r w:rsidR="00A42516">
        <w:rPr>
          <w:lang w:val="en-GB"/>
        </w:rPr>
        <w:t xml:space="preserve"> </w:t>
      </w:r>
      <w:r w:rsidR="00A42516" w:rsidRPr="00A42516">
        <w:t xml:space="preserve">in our empirical dataset, where we only sampled a subset of the MNI and some samples have low-quality data that </w:t>
      </w:r>
      <w:r w:rsidR="00A42516" w:rsidRPr="00A42516">
        <w:lastRenderedPageBreak/>
        <w:t>prevents full kinship assessment</w:t>
      </w:r>
      <w:r>
        <w:rPr>
          <w:lang w:val="en-GB"/>
        </w:rPr>
        <w:t xml:space="preserve">. </w:t>
      </w:r>
      <w:r w:rsidR="00A42516">
        <w:rPr>
          <w:lang w:val="en-GB"/>
        </w:rPr>
        <w:t>Are</w:t>
      </w:r>
      <w:r>
        <w:rPr>
          <w:lang w:val="en-GB"/>
        </w:rPr>
        <w:t xml:space="preserve"> there any </w:t>
      </w:r>
      <w:r w:rsidR="009919BF">
        <w:rPr>
          <w:lang w:val="en-GB"/>
        </w:rPr>
        <w:t xml:space="preserve">predictors </w:t>
      </w:r>
      <w:r>
        <w:rPr>
          <w:lang w:val="en-GB"/>
        </w:rPr>
        <w:t xml:space="preserve">in our dataset that correlate </w:t>
      </w:r>
      <w:r w:rsidR="00A42516">
        <w:rPr>
          <w:lang w:val="en-GB"/>
        </w:rPr>
        <w:t>with</w:t>
      </w:r>
      <w:r>
        <w:rPr>
          <w:lang w:val="en-GB"/>
        </w:rPr>
        <w:t xml:space="preserve"> these differences?</w:t>
      </w:r>
      <w:r w:rsidR="009919BF">
        <w:rPr>
          <w:lang w:val="en-GB"/>
        </w:rPr>
        <w:t xml:space="preserve"> Can we model the </w:t>
      </w:r>
      <w:r w:rsidR="00A42516">
        <w:rPr>
          <w:lang w:val="en-GB"/>
        </w:rPr>
        <w:t>true</w:t>
      </w:r>
      <w:r w:rsidR="009919BF">
        <w:rPr>
          <w:lang w:val="en-GB"/>
        </w:rPr>
        <w:t xml:space="preserve"> </w:t>
      </w:r>
      <w:r w:rsidR="009919BF" w:rsidRPr="009919BF">
        <w:rPr>
          <w:i/>
          <w:iCs/>
          <w:lang w:val="en-GB"/>
        </w:rPr>
        <w:t>relatedness to unrelatedness-ratio</w:t>
      </w:r>
      <w:r w:rsidR="009919BF">
        <w:rPr>
          <w:i/>
          <w:iCs/>
          <w:lang w:val="en-GB"/>
        </w:rPr>
        <w:t xml:space="preserve"> </w:t>
      </w:r>
      <w:r w:rsidR="009919BF">
        <w:rPr>
          <w:lang w:val="en-GB"/>
        </w:rPr>
        <w:t xml:space="preserve">by </w:t>
      </w:r>
      <w:r w:rsidR="00A42516" w:rsidRPr="00A42516">
        <w:t>statistically correcting for selection biases in our data</w:t>
      </w:r>
      <w:r w:rsidR="009919BF">
        <w:rPr>
          <w:lang w:val="en-GB"/>
        </w:rPr>
        <w:t>?</w:t>
      </w:r>
    </w:p>
    <w:p w14:paraId="3B93E94A" w14:textId="77777777" w:rsidR="009919BF" w:rsidRDefault="006C3853" w:rsidP="009919BF">
      <w:pPr>
        <w:keepNext/>
      </w:pPr>
      <w:r>
        <w:rPr>
          <w:noProof/>
          <w:lang w:val="en-GB"/>
        </w:rPr>
        <w:drawing>
          <wp:inline distT="0" distB="0" distL="0" distR="0" wp14:anchorId="2460FCB0" wp14:editId="7417A06F">
            <wp:extent cx="4500438" cy="2200695"/>
            <wp:effectExtent l="0" t="0" r="0" b="0"/>
            <wp:docPr id="1690845200" name="Picture 3" descr="A group of people with a red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45200" name="Picture 3" descr="A group of people with a red squar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24081" cy="2212256"/>
                    </a:xfrm>
                    <a:prstGeom prst="rect">
                      <a:avLst/>
                    </a:prstGeom>
                  </pic:spPr>
                </pic:pic>
              </a:graphicData>
            </a:graphic>
          </wp:inline>
        </w:drawing>
      </w:r>
    </w:p>
    <w:p w14:paraId="5B919980" w14:textId="7CC3B51E" w:rsidR="006C3853" w:rsidRDefault="009919BF" w:rsidP="009919BF">
      <w:pPr>
        <w:pStyle w:val="Caption"/>
        <w:rPr>
          <w:lang w:val="en-GB"/>
        </w:rPr>
      </w:pPr>
      <w:r>
        <w:t xml:space="preserve">Figure </w:t>
      </w:r>
      <w:fldSimple w:instr=" SEQ Figure \* ARABIC ">
        <w:r w:rsidR="00A674D3">
          <w:rPr>
            <w:noProof/>
          </w:rPr>
          <w:t>9</w:t>
        </w:r>
      </w:fldSimple>
      <w:r>
        <w:t xml:space="preserve">: </w:t>
      </w:r>
      <w:proofErr w:type="spellStart"/>
      <w:r>
        <w:t>Visu</w:t>
      </w:r>
      <w:r>
        <w:t>alisa</w:t>
      </w:r>
      <w:r w:rsidR="00A42516">
        <w:t>t</w:t>
      </w:r>
      <w:r>
        <w:t>i</w:t>
      </w:r>
      <w:r>
        <w:t>on</w:t>
      </w:r>
      <w:proofErr w:type="spellEnd"/>
      <w:r>
        <w:t xml:space="preserve"> of difference between observed and potential relatedness</w:t>
      </w:r>
      <w:r w:rsidR="00A42516">
        <w:t xml:space="preserve">. </w:t>
      </w:r>
    </w:p>
    <w:p w14:paraId="45B3906B" w14:textId="77777777" w:rsidR="006C3853" w:rsidRDefault="006C3853">
      <w:pPr>
        <w:rPr>
          <w:lang w:val="en-GB"/>
        </w:rPr>
      </w:pPr>
    </w:p>
    <w:p w14:paraId="172826B0" w14:textId="639628D2" w:rsidR="00C35E44" w:rsidRDefault="00C35E44">
      <w:pPr>
        <w:rPr>
          <w:lang w:val="en-GB"/>
        </w:rPr>
      </w:pPr>
      <w:r>
        <w:rPr>
          <w:lang w:val="en-GB"/>
        </w:rPr>
        <w:t xml:space="preserve">The Read results determine first (parent-offspring), second (uncle/aunt-niece/nephew, grandparents-grandchild), and third degree (first cousins etc). </w:t>
      </w:r>
      <w:r w:rsidR="00A42516">
        <w:rPr>
          <w:lang w:val="en-GB"/>
        </w:rPr>
        <w:t>If two individuals have too few overlapping SNPs, their relationship cannot be accurately determined.</w:t>
      </w:r>
    </w:p>
    <w:p w14:paraId="174FF808" w14:textId="6E6C2247" w:rsidR="009919BF" w:rsidRPr="00E41A53" w:rsidRDefault="009919BF">
      <w:pPr>
        <w:rPr>
          <w:b/>
          <w:bCs/>
          <w:lang w:val="en-GB"/>
        </w:rPr>
      </w:pPr>
      <w:r w:rsidRPr="00E41A53">
        <w:rPr>
          <w:b/>
          <w:bCs/>
          <w:lang w:val="en-GB"/>
        </w:rPr>
        <w:t xml:space="preserve">Please filter </w:t>
      </w:r>
      <w:r w:rsidR="00E41A53">
        <w:rPr>
          <w:b/>
          <w:bCs/>
          <w:lang w:val="en-GB"/>
        </w:rPr>
        <w:t>the kinship</w:t>
      </w:r>
      <w:r w:rsidRPr="00E41A53">
        <w:rPr>
          <w:b/>
          <w:bCs/>
          <w:lang w:val="en-GB"/>
        </w:rPr>
        <w:t xml:space="preserve"> data as follows: </w:t>
      </w:r>
    </w:p>
    <w:p w14:paraId="538CA624" w14:textId="566B9C59" w:rsidR="009919BF" w:rsidRDefault="009919BF">
      <w:pPr>
        <w:rPr>
          <w:lang w:val="en-GB"/>
        </w:rPr>
      </w:pPr>
      <w:r>
        <w:rPr>
          <w:lang w:val="en-GB"/>
        </w:rPr>
        <w:t xml:space="preserve">Column </w:t>
      </w:r>
      <w:proofErr w:type="spellStart"/>
      <w:r>
        <w:rPr>
          <w:lang w:val="en-GB"/>
        </w:rPr>
        <w:t>Rel</w:t>
      </w:r>
      <w:proofErr w:type="spellEnd"/>
      <w:r w:rsidR="00A674D3">
        <w:rPr>
          <w:lang w:val="en-GB"/>
        </w:rPr>
        <w:t xml:space="preserve"> </w:t>
      </w:r>
      <w:r w:rsidR="00F24251">
        <w:rPr>
          <w:lang w:val="en-GB"/>
        </w:rPr>
        <w:t xml:space="preserve">(B) </w:t>
      </w:r>
      <w:r w:rsidR="00A674D3">
        <w:rPr>
          <w:lang w:val="en-GB"/>
        </w:rPr>
        <w:t xml:space="preserve">and column </w:t>
      </w:r>
      <w:proofErr w:type="spellStart"/>
      <w:r w:rsidR="00A674D3">
        <w:rPr>
          <w:lang w:val="en-GB"/>
        </w:rPr>
        <w:t>OverlapNSNPs</w:t>
      </w:r>
      <w:proofErr w:type="spellEnd"/>
      <w:r w:rsidR="00F24251">
        <w:rPr>
          <w:lang w:val="en-GB"/>
        </w:rPr>
        <w:t xml:space="preserve"> (J)</w:t>
      </w:r>
      <w:r>
        <w:rPr>
          <w:lang w:val="en-GB"/>
        </w:rPr>
        <w:t xml:space="preserve">: </w:t>
      </w:r>
    </w:p>
    <w:p w14:paraId="78C908C4" w14:textId="1E65A9EB" w:rsidR="009919BF" w:rsidRDefault="009919BF" w:rsidP="009919BF">
      <w:pPr>
        <w:pStyle w:val="ListParagraph"/>
        <w:numPr>
          <w:ilvl w:val="0"/>
          <w:numId w:val="3"/>
        </w:numPr>
        <w:rPr>
          <w:lang w:val="en-GB"/>
        </w:rPr>
      </w:pPr>
      <w:r>
        <w:rPr>
          <w:lang w:val="en-GB"/>
        </w:rPr>
        <w:t xml:space="preserve">First </w:t>
      </w:r>
      <w:r>
        <w:rPr>
          <w:lang w:val="en-GB"/>
        </w:rPr>
        <w:t xml:space="preserve">degree: minimum 500 </w:t>
      </w:r>
      <w:proofErr w:type="spellStart"/>
      <w:r>
        <w:rPr>
          <w:lang w:val="en-GB"/>
        </w:rPr>
        <w:t>OverlapNSNPs</w:t>
      </w:r>
      <w:proofErr w:type="spellEnd"/>
    </w:p>
    <w:p w14:paraId="1BFBFD17" w14:textId="063F3491" w:rsidR="009919BF" w:rsidRDefault="009919BF" w:rsidP="009919BF">
      <w:pPr>
        <w:pStyle w:val="ListParagraph"/>
        <w:numPr>
          <w:ilvl w:val="0"/>
          <w:numId w:val="3"/>
        </w:numPr>
        <w:rPr>
          <w:lang w:val="en-GB"/>
        </w:rPr>
      </w:pPr>
      <w:r>
        <w:rPr>
          <w:lang w:val="en-GB"/>
        </w:rPr>
        <w:t xml:space="preserve">Second degree: minimum 2000 </w:t>
      </w:r>
      <w:proofErr w:type="spellStart"/>
      <w:r>
        <w:rPr>
          <w:lang w:val="en-GB"/>
        </w:rPr>
        <w:t>OverlapNSNPs</w:t>
      </w:r>
      <w:proofErr w:type="spellEnd"/>
    </w:p>
    <w:p w14:paraId="23B16008" w14:textId="32018BFB" w:rsidR="00053D03" w:rsidRDefault="009919BF" w:rsidP="009919BF">
      <w:pPr>
        <w:pStyle w:val="ListParagraph"/>
        <w:numPr>
          <w:ilvl w:val="0"/>
          <w:numId w:val="3"/>
        </w:numPr>
        <w:rPr>
          <w:lang w:val="en-GB"/>
        </w:rPr>
      </w:pPr>
      <w:r>
        <w:rPr>
          <w:lang w:val="en-GB"/>
        </w:rPr>
        <w:t xml:space="preserve">Third degree: minimum 15000 </w:t>
      </w:r>
      <w:proofErr w:type="spellStart"/>
      <w:r>
        <w:rPr>
          <w:lang w:val="en-GB"/>
        </w:rPr>
        <w:t>OverlapNSNPs</w:t>
      </w:r>
      <w:proofErr w:type="spellEnd"/>
    </w:p>
    <w:p w14:paraId="0A454F69" w14:textId="55701084" w:rsidR="00F24251" w:rsidRDefault="00A42516" w:rsidP="00F24251">
      <w:pPr>
        <w:rPr>
          <w:lang w:val="en-GB"/>
        </w:rPr>
      </w:pPr>
      <w:r>
        <w:rPr>
          <w:lang w:val="en-GB"/>
        </w:rPr>
        <w:t xml:space="preserve">Pairs falling below these thresholds should be considered “uncertain” in their relationship assignment. </w:t>
      </w:r>
    </w:p>
    <w:p w14:paraId="347A5964" w14:textId="62ACFE6F" w:rsidR="00F24251" w:rsidRDefault="00F24251" w:rsidP="00F24251">
      <w:pPr>
        <w:rPr>
          <w:b/>
          <w:bCs/>
          <w:lang w:val="en-GB"/>
        </w:rPr>
      </w:pPr>
      <w:r w:rsidRPr="00E41A53">
        <w:rPr>
          <w:b/>
          <w:bCs/>
          <w:lang w:val="en-GB"/>
        </w:rPr>
        <w:t xml:space="preserve">Please </w:t>
      </w:r>
      <w:r>
        <w:rPr>
          <w:b/>
          <w:bCs/>
          <w:lang w:val="en-GB"/>
        </w:rPr>
        <w:t>exclude the site “LPS” / “</w:t>
      </w:r>
      <w:proofErr w:type="spellStart"/>
      <w:r>
        <w:rPr>
          <w:b/>
          <w:bCs/>
          <w:lang w:val="en-GB"/>
        </w:rPr>
        <w:t>Lapoutsi</w:t>
      </w:r>
      <w:proofErr w:type="spellEnd"/>
      <w:r>
        <w:rPr>
          <w:b/>
          <w:bCs/>
          <w:lang w:val="en-GB"/>
        </w:rPr>
        <w:t xml:space="preserve">” from the analysis. </w:t>
      </w:r>
    </w:p>
    <w:p w14:paraId="60303993" w14:textId="4F50A018" w:rsidR="00F24251" w:rsidRDefault="00F24251" w:rsidP="00F24251">
      <w:pPr>
        <w:rPr>
          <w:b/>
          <w:bCs/>
          <w:lang w:val="en-GB"/>
        </w:rPr>
      </w:pPr>
      <w:r>
        <w:rPr>
          <w:b/>
          <w:bCs/>
          <w:lang w:val="en-GB"/>
        </w:rPr>
        <w:t>We wish you good luck and some fun with our data!</w:t>
      </w:r>
    </w:p>
    <w:p w14:paraId="00F79B13" w14:textId="465DD83A" w:rsidR="002F4A7F" w:rsidRDefault="002F4A7F" w:rsidP="00F24251">
      <w:pPr>
        <w:rPr>
          <w:b/>
          <w:bCs/>
          <w:lang w:val="en-GB"/>
        </w:rPr>
      </w:pPr>
      <w:r>
        <w:rPr>
          <w:b/>
          <w:bCs/>
          <w:lang w:val="en-GB"/>
        </w:rPr>
        <w:t>______________________________</w:t>
      </w:r>
    </w:p>
    <w:p w14:paraId="165E431F" w14:textId="583EEC2F" w:rsidR="00F24251" w:rsidRDefault="00F24251" w:rsidP="00F24251">
      <w:pPr>
        <w:rPr>
          <w:b/>
          <w:bCs/>
          <w:lang w:val="en-GB"/>
        </w:rPr>
      </w:pPr>
      <w:r>
        <w:rPr>
          <w:b/>
          <w:bCs/>
          <w:lang w:val="en-GB"/>
        </w:rPr>
        <w:t xml:space="preserve">About the project: </w:t>
      </w:r>
    </w:p>
    <w:p w14:paraId="2065F94F" w14:textId="02DD815E" w:rsidR="00F24251" w:rsidRPr="002F4A7F" w:rsidRDefault="00F24251" w:rsidP="00F24251">
      <w:pPr>
        <w:rPr>
          <w:sz w:val="22"/>
          <w:szCs w:val="22"/>
          <w:lang w:val="en-GB"/>
        </w:rPr>
      </w:pPr>
      <w:hyperlink r:id="rId20" w:history="1">
        <w:r w:rsidRPr="002F4A7F">
          <w:rPr>
            <w:rStyle w:val="Hyperlink"/>
            <w:sz w:val="22"/>
            <w:szCs w:val="22"/>
            <w:lang w:val="en-GB"/>
          </w:rPr>
          <w:t>https://cordis.europa.eu/project/id/101001951/de</w:t>
        </w:r>
      </w:hyperlink>
    </w:p>
    <w:p w14:paraId="11AE6835" w14:textId="47368A72" w:rsidR="00F24251" w:rsidRPr="002F4A7F" w:rsidRDefault="00F24251" w:rsidP="00F24251">
      <w:pPr>
        <w:rPr>
          <w:sz w:val="22"/>
          <w:szCs w:val="22"/>
          <w:lang w:val="en-GB"/>
        </w:rPr>
      </w:pPr>
      <w:r w:rsidRPr="002F4A7F">
        <w:rPr>
          <w:sz w:val="22"/>
          <w:szCs w:val="22"/>
        </w:rPr>
        <w:fldChar w:fldCharType="begin"/>
      </w:r>
      <w:r w:rsidRPr="002F4A7F">
        <w:rPr>
          <w:sz w:val="22"/>
          <w:szCs w:val="22"/>
        </w:rPr>
        <w:instrText>HYPERLINK "https://www.vfp-archaeologie.uni-muenchen.de/forschung/vorfrueh/mysocialbeing/index.html"</w:instrText>
      </w:r>
      <w:r w:rsidRPr="002F4A7F">
        <w:rPr>
          <w:sz w:val="22"/>
          <w:szCs w:val="22"/>
        </w:rPr>
      </w:r>
      <w:r w:rsidRPr="002F4A7F">
        <w:rPr>
          <w:sz w:val="22"/>
          <w:szCs w:val="22"/>
        </w:rPr>
        <w:fldChar w:fldCharType="separate"/>
      </w:r>
      <w:r w:rsidRPr="002F4A7F">
        <w:rPr>
          <w:rStyle w:val="Hyperlink"/>
          <w:sz w:val="22"/>
          <w:szCs w:val="22"/>
          <w:lang w:val="en-GB"/>
        </w:rPr>
        <w:t>https://www.vfp-archaeologie.uni-muenchen.de/forschung/vorfrueh/mysocialbeing/index.html</w:t>
      </w:r>
      <w:r w:rsidRPr="002F4A7F">
        <w:rPr>
          <w:sz w:val="22"/>
          <w:szCs w:val="22"/>
        </w:rPr>
        <w:fldChar w:fldCharType="end"/>
      </w:r>
    </w:p>
    <w:sectPr w:rsidR="00F24251" w:rsidRPr="002F4A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0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DejaVu Sans">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C55C12"/>
    <w:multiLevelType w:val="hybridMultilevel"/>
    <w:tmpl w:val="ED823A6A"/>
    <w:lvl w:ilvl="0" w:tplc="6A6AD9BE">
      <w:start w:val="1"/>
      <w:numFmt w:val="bullet"/>
      <w:lvlText w:val="•"/>
      <w:lvlJc w:val="left"/>
      <w:pPr>
        <w:tabs>
          <w:tab w:val="num" w:pos="720"/>
        </w:tabs>
        <w:ind w:left="720" w:hanging="360"/>
      </w:pPr>
      <w:rPr>
        <w:rFonts w:ascii="Arial" w:hAnsi="Arial" w:hint="default"/>
      </w:rPr>
    </w:lvl>
    <w:lvl w:ilvl="1" w:tplc="CFFA6732" w:tentative="1">
      <w:start w:val="1"/>
      <w:numFmt w:val="bullet"/>
      <w:lvlText w:val="•"/>
      <w:lvlJc w:val="left"/>
      <w:pPr>
        <w:tabs>
          <w:tab w:val="num" w:pos="1440"/>
        </w:tabs>
        <w:ind w:left="1440" w:hanging="360"/>
      </w:pPr>
      <w:rPr>
        <w:rFonts w:ascii="Arial" w:hAnsi="Arial" w:hint="default"/>
      </w:rPr>
    </w:lvl>
    <w:lvl w:ilvl="2" w:tplc="4FB68886" w:tentative="1">
      <w:start w:val="1"/>
      <w:numFmt w:val="bullet"/>
      <w:lvlText w:val="•"/>
      <w:lvlJc w:val="left"/>
      <w:pPr>
        <w:tabs>
          <w:tab w:val="num" w:pos="2160"/>
        </w:tabs>
        <w:ind w:left="2160" w:hanging="360"/>
      </w:pPr>
      <w:rPr>
        <w:rFonts w:ascii="Arial" w:hAnsi="Arial" w:hint="default"/>
      </w:rPr>
    </w:lvl>
    <w:lvl w:ilvl="3" w:tplc="DF6AA256" w:tentative="1">
      <w:start w:val="1"/>
      <w:numFmt w:val="bullet"/>
      <w:lvlText w:val="•"/>
      <w:lvlJc w:val="left"/>
      <w:pPr>
        <w:tabs>
          <w:tab w:val="num" w:pos="2880"/>
        </w:tabs>
        <w:ind w:left="2880" w:hanging="360"/>
      </w:pPr>
      <w:rPr>
        <w:rFonts w:ascii="Arial" w:hAnsi="Arial" w:hint="default"/>
      </w:rPr>
    </w:lvl>
    <w:lvl w:ilvl="4" w:tplc="6DC46D34" w:tentative="1">
      <w:start w:val="1"/>
      <w:numFmt w:val="bullet"/>
      <w:lvlText w:val="•"/>
      <w:lvlJc w:val="left"/>
      <w:pPr>
        <w:tabs>
          <w:tab w:val="num" w:pos="3600"/>
        </w:tabs>
        <w:ind w:left="3600" w:hanging="360"/>
      </w:pPr>
      <w:rPr>
        <w:rFonts w:ascii="Arial" w:hAnsi="Arial" w:hint="default"/>
      </w:rPr>
    </w:lvl>
    <w:lvl w:ilvl="5" w:tplc="EE782260" w:tentative="1">
      <w:start w:val="1"/>
      <w:numFmt w:val="bullet"/>
      <w:lvlText w:val="•"/>
      <w:lvlJc w:val="left"/>
      <w:pPr>
        <w:tabs>
          <w:tab w:val="num" w:pos="4320"/>
        </w:tabs>
        <w:ind w:left="4320" w:hanging="360"/>
      </w:pPr>
      <w:rPr>
        <w:rFonts w:ascii="Arial" w:hAnsi="Arial" w:hint="default"/>
      </w:rPr>
    </w:lvl>
    <w:lvl w:ilvl="6" w:tplc="260C0CA6" w:tentative="1">
      <w:start w:val="1"/>
      <w:numFmt w:val="bullet"/>
      <w:lvlText w:val="•"/>
      <w:lvlJc w:val="left"/>
      <w:pPr>
        <w:tabs>
          <w:tab w:val="num" w:pos="5040"/>
        </w:tabs>
        <w:ind w:left="5040" w:hanging="360"/>
      </w:pPr>
      <w:rPr>
        <w:rFonts w:ascii="Arial" w:hAnsi="Arial" w:hint="default"/>
      </w:rPr>
    </w:lvl>
    <w:lvl w:ilvl="7" w:tplc="8006CB58" w:tentative="1">
      <w:start w:val="1"/>
      <w:numFmt w:val="bullet"/>
      <w:lvlText w:val="•"/>
      <w:lvlJc w:val="left"/>
      <w:pPr>
        <w:tabs>
          <w:tab w:val="num" w:pos="5760"/>
        </w:tabs>
        <w:ind w:left="5760" w:hanging="360"/>
      </w:pPr>
      <w:rPr>
        <w:rFonts w:ascii="Arial" w:hAnsi="Arial" w:hint="default"/>
      </w:rPr>
    </w:lvl>
    <w:lvl w:ilvl="8" w:tplc="A334AB6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C332369"/>
    <w:multiLevelType w:val="hybridMultilevel"/>
    <w:tmpl w:val="68C8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2547C7"/>
    <w:multiLevelType w:val="hybridMultilevel"/>
    <w:tmpl w:val="9D20485C"/>
    <w:lvl w:ilvl="0" w:tplc="7EFAADDE">
      <w:start w:val="1"/>
      <w:numFmt w:val="bullet"/>
      <w:lvlText w:val="•"/>
      <w:lvlJc w:val="left"/>
      <w:pPr>
        <w:tabs>
          <w:tab w:val="num" w:pos="720"/>
        </w:tabs>
        <w:ind w:left="720" w:hanging="360"/>
      </w:pPr>
      <w:rPr>
        <w:rFonts w:ascii="Arial" w:hAnsi="Arial" w:hint="default"/>
      </w:rPr>
    </w:lvl>
    <w:lvl w:ilvl="1" w:tplc="D00AB39A" w:tentative="1">
      <w:start w:val="1"/>
      <w:numFmt w:val="bullet"/>
      <w:lvlText w:val="•"/>
      <w:lvlJc w:val="left"/>
      <w:pPr>
        <w:tabs>
          <w:tab w:val="num" w:pos="1440"/>
        </w:tabs>
        <w:ind w:left="1440" w:hanging="360"/>
      </w:pPr>
      <w:rPr>
        <w:rFonts w:ascii="Arial" w:hAnsi="Arial" w:hint="default"/>
      </w:rPr>
    </w:lvl>
    <w:lvl w:ilvl="2" w:tplc="A9CA28EE" w:tentative="1">
      <w:start w:val="1"/>
      <w:numFmt w:val="bullet"/>
      <w:lvlText w:val="•"/>
      <w:lvlJc w:val="left"/>
      <w:pPr>
        <w:tabs>
          <w:tab w:val="num" w:pos="2160"/>
        </w:tabs>
        <w:ind w:left="2160" w:hanging="360"/>
      </w:pPr>
      <w:rPr>
        <w:rFonts w:ascii="Arial" w:hAnsi="Arial" w:hint="default"/>
      </w:rPr>
    </w:lvl>
    <w:lvl w:ilvl="3" w:tplc="B75E3560" w:tentative="1">
      <w:start w:val="1"/>
      <w:numFmt w:val="bullet"/>
      <w:lvlText w:val="•"/>
      <w:lvlJc w:val="left"/>
      <w:pPr>
        <w:tabs>
          <w:tab w:val="num" w:pos="2880"/>
        </w:tabs>
        <w:ind w:left="2880" w:hanging="360"/>
      </w:pPr>
      <w:rPr>
        <w:rFonts w:ascii="Arial" w:hAnsi="Arial" w:hint="default"/>
      </w:rPr>
    </w:lvl>
    <w:lvl w:ilvl="4" w:tplc="F8546EB4" w:tentative="1">
      <w:start w:val="1"/>
      <w:numFmt w:val="bullet"/>
      <w:lvlText w:val="•"/>
      <w:lvlJc w:val="left"/>
      <w:pPr>
        <w:tabs>
          <w:tab w:val="num" w:pos="3600"/>
        </w:tabs>
        <w:ind w:left="3600" w:hanging="360"/>
      </w:pPr>
      <w:rPr>
        <w:rFonts w:ascii="Arial" w:hAnsi="Arial" w:hint="default"/>
      </w:rPr>
    </w:lvl>
    <w:lvl w:ilvl="5" w:tplc="7CECE71C" w:tentative="1">
      <w:start w:val="1"/>
      <w:numFmt w:val="bullet"/>
      <w:lvlText w:val="•"/>
      <w:lvlJc w:val="left"/>
      <w:pPr>
        <w:tabs>
          <w:tab w:val="num" w:pos="4320"/>
        </w:tabs>
        <w:ind w:left="4320" w:hanging="360"/>
      </w:pPr>
      <w:rPr>
        <w:rFonts w:ascii="Arial" w:hAnsi="Arial" w:hint="default"/>
      </w:rPr>
    </w:lvl>
    <w:lvl w:ilvl="6" w:tplc="AB2E73BC" w:tentative="1">
      <w:start w:val="1"/>
      <w:numFmt w:val="bullet"/>
      <w:lvlText w:val="•"/>
      <w:lvlJc w:val="left"/>
      <w:pPr>
        <w:tabs>
          <w:tab w:val="num" w:pos="5040"/>
        </w:tabs>
        <w:ind w:left="5040" w:hanging="360"/>
      </w:pPr>
      <w:rPr>
        <w:rFonts w:ascii="Arial" w:hAnsi="Arial" w:hint="default"/>
      </w:rPr>
    </w:lvl>
    <w:lvl w:ilvl="7" w:tplc="6F462DC8" w:tentative="1">
      <w:start w:val="1"/>
      <w:numFmt w:val="bullet"/>
      <w:lvlText w:val="•"/>
      <w:lvlJc w:val="left"/>
      <w:pPr>
        <w:tabs>
          <w:tab w:val="num" w:pos="5760"/>
        </w:tabs>
        <w:ind w:left="5760" w:hanging="360"/>
      </w:pPr>
      <w:rPr>
        <w:rFonts w:ascii="Arial" w:hAnsi="Arial" w:hint="default"/>
      </w:rPr>
    </w:lvl>
    <w:lvl w:ilvl="8" w:tplc="D884CDF0" w:tentative="1">
      <w:start w:val="1"/>
      <w:numFmt w:val="bullet"/>
      <w:lvlText w:val="•"/>
      <w:lvlJc w:val="left"/>
      <w:pPr>
        <w:tabs>
          <w:tab w:val="num" w:pos="6480"/>
        </w:tabs>
        <w:ind w:left="6480" w:hanging="360"/>
      </w:pPr>
      <w:rPr>
        <w:rFonts w:ascii="Arial" w:hAnsi="Arial" w:hint="default"/>
      </w:rPr>
    </w:lvl>
  </w:abstractNum>
  <w:num w:numId="1" w16cid:durableId="1156336338">
    <w:abstractNumId w:val="0"/>
  </w:num>
  <w:num w:numId="2" w16cid:durableId="146635602">
    <w:abstractNumId w:val="2"/>
  </w:num>
  <w:num w:numId="3" w16cid:durableId="41978981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issa Mittnik">
    <w15:presenceInfo w15:providerId="Windows Live" w15:userId="34fea3e0ab58d1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0F0"/>
    <w:rsid w:val="00053D03"/>
    <w:rsid w:val="001735AE"/>
    <w:rsid w:val="002F4A7F"/>
    <w:rsid w:val="00311944"/>
    <w:rsid w:val="00591B6D"/>
    <w:rsid w:val="00597E6D"/>
    <w:rsid w:val="005C4E05"/>
    <w:rsid w:val="006675C6"/>
    <w:rsid w:val="006A39A2"/>
    <w:rsid w:val="006C3853"/>
    <w:rsid w:val="00823230"/>
    <w:rsid w:val="009919BF"/>
    <w:rsid w:val="00A42516"/>
    <w:rsid w:val="00A674D3"/>
    <w:rsid w:val="00AC3646"/>
    <w:rsid w:val="00B86A72"/>
    <w:rsid w:val="00BE1FB5"/>
    <w:rsid w:val="00C24143"/>
    <w:rsid w:val="00C35E44"/>
    <w:rsid w:val="00C56AEB"/>
    <w:rsid w:val="00E41A53"/>
    <w:rsid w:val="00E420F0"/>
    <w:rsid w:val="00E42121"/>
    <w:rsid w:val="00EF1EDA"/>
    <w:rsid w:val="00F20541"/>
    <w:rsid w:val="00F242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51653"/>
  <w15:chartTrackingRefBased/>
  <w15:docId w15:val="{7F591D6A-64B1-4B4F-8A1D-5F3427D8B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251"/>
  </w:style>
  <w:style w:type="paragraph" w:styleId="Heading1">
    <w:name w:val="heading 1"/>
    <w:basedOn w:val="Normal"/>
    <w:next w:val="Normal"/>
    <w:link w:val="Heading1Char"/>
    <w:uiPriority w:val="9"/>
    <w:qFormat/>
    <w:rsid w:val="00E420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420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420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420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420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420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20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20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20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20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420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420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420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420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420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20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20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20F0"/>
    <w:rPr>
      <w:rFonts w:eastAsiaTheme="majorEastAsia" w:cstheme="majorBidi"/>
      <w:color w:val="272727" w:themeColor="text1" w:themeTint="D8"/>
    </w:rPr>
  </w:style>
  <w:style w:type="paragraph" w:styleId="Title">
    <w:name w:val="Title"/>
    <w:basedOn w:val="Normal"/>
    <w:next w:val="Normal"/>
    <w:link w:val="TitleChar"/>
    <w:uiPriority w:val="10"/>
    <w:qFormat/>
    <w:rsid w:val="00E420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20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20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20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20F0"/>
    <w:pPr>
      <w:spacing w:before="160"/>
      <w:jc w:val="center"/>
    </w:pPr>
    <w:rPr>
      <w:i/>
      <w:iCs/>
      <w:color w:val="404040" w:themeColor="text1" w:themeTint="BF"/>
    </w:rPr>
  </w:style>
  <w:style w:type="character" w:customStyle="1" w:styleId="QuoteChar">
    <w:name w:val="Quote Char"/>
    <w:basedOn w:val="DefaultParagraphFont"/>
    <w:link w:val="Quote"/>
    <w:uiPriority w:val="29"/>
    <w:rsid w:val="00E420F0"/>
    <w:rPr>
      <w:i/>
      <w:iCs/>
      <w:color w:val="404040" w:themeColor="text1" w:themeTint="BF"/>
    </w:rPr>
  </w:style>
  <w:style w:type="paragraph" w:styleId="ListParagraph">
    <w:name w:val="List Paragraph"/>
    <w:basedOn w:val="Normal"/>
    <w:uiPriority w:val="34"/>
    <w:qFormat/>
    <w:rsid w:val="00E420F0"/>
    <w:pPr>
      <w:ind w:left="720"/>
      <w:contextualSpacing/>
    </w:pPr>
  </w:style>
  <w:style w:type="character" w:styleId="IntenseEmphasis">
    <w:name w:val="Intense Emphasis"/>
    <w:basedOn w:val="DefaultParagraphFont"/>
    <w:uiPriority w:val="21"/>
    <w:qFormat/>
    <w:rsid w:val="00E420F0"/>
    <w:rPr>
      <w:i/>
      <w:iCs/>
      <w:color w:val="0F4761" w:themeColor="accent1" w:themeShade="BF"/>
    </w:rPr>
  </w:style>
  <w:style w:type="paragraph" w:styleId="IntenseQuote">
    <w:name w:val="Intense Quote"/>
    <w:basedOn w:val="Normal"/>
    <w:next w:val="Normal"/>
    <w:link w:val="IntenseQuoteChar"/>
    <w:uiPriority w:val="30"/>
    <w:qFormat/>
    <w:rsid w:val="00E420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20F0"/>
    <w:rPr>
      <w:i/>
      <w:iCs/>
      <w:color w:val="0F4761" w:themeColor="accent1" w:themeShade="BF"/>
    </w:rPr>
  </w:style>
  <w:style w:type="character" w:styleId="IntenseReference">
    <w:name w:val="Intense Reference"/>
    <w:basedOn w:val="DefaultParagraphFont"/>
    <w:uiPriority w:val="32"/>
    <w:qFormat/>
    <w:rsid w:val="00E420F0"/>
    <w:rPr>
      <w:b/>
      <w:bCs/>
      <w:smallCaps/>
      <w:color w:val="0F4761" w:themeColor="accent1" w:themeShade="BF"/>
      <w:spacing w:val="5"/>
    </w:rPr>
  </w:style>
  <w:style w:type="table" w:styleId="TableGrid">
    <w:name w:val="Table Grid"/>
    <w:basedOn w:val="TableNormal"/>
    <w:uiPriority w:val="39"/>
    <w:rsid w:val="00E42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91B6D"/>
    <w:pPr>
      <w:spacing w:after="200" w:line="240" w:lineRule="auto"/>
    </w:pPr>
    <w:rPr>
      <w:i/>
      <w:iCs/>
      <w:color w:val="0E2841" w:themeColor="text2"/>
      <w:sz w:val="18"/>
      <w:szCs w:val="18"/>
    </w:rPr>
  </w:style>
  <w:style w:type="character" w:styleId="Hyperlink">
    <w:name w:val="Hyperlink"/>
    <w:basedOn w:val="DefaultParagraphFont"/>
    <w:uiPriority w:val="99"/>
    <w:unhideWhenUsed/>
    <w:rsid w:val="009919BF"/>
    <w:rPr>
      <w:color w:val="467886" w:themeColor="hyperlink"/>
      <w:u w:val="single"/>
    </w:rPr>
  </w:style>
  <w:style w:type="character" w:styleId="UnresolvedMention">
    <w:name w:val="Unresolved Mention"/>
    <w:basedOn w:val="DefaultParagraphFont"/>
    <w:uiPriority w:val="99"/>
    <w:semiHidden/>
    <w:unhideWhenUsed/>
    <w:rsid w:val="009919BF"/>
    <w:rPr>
      <w:color w:val="605E5C"/>
      <w:shd w:val="clear" w:color="auto" w:fill="E1DFDD"/>
    </w:rPr>
  </w:style>
  <w:style w:type="paragraph" w:styleId="Revision">
    <w:name w:val="Revision"/>
    <w:hidden/>
    <w:uiPriority w:val="99"/>
    <w:semiHidden/>
    <w:rsid w:val="00A42516"/>
    <w:pPr>
      <w:spacing w:after="0" w:line="240" w:lineRule="auto"/>
    </w:pPr>
  </w:style>
  <w:style w:type="character" w:styleId="CommentReference">
    <w:name w:val="annotation reference"/>
    <w:basedOn w:val="DefaultParagraphFont"/>
    <w:uiPriority w:val="99"/>
    <w:semiHidden/>
    <w:unhideWhenUsed/>
    <w:rsid w:val="00A42516"/>
    <w:rPr>
      <w:sz w:val="16"/>
      <w:szCs w:val="16"/>
    </w:rPr>
  </w:style>
  <w:style w:type="paragraph" w:styleId="CommentText">
    <w:name w:val="annotation text"/>
    <w:basedOn w:val="Normal"/>
    <w:link w:val="CommentTextChar"/>
    <w:uiPriority w:val="99"/>
    <w:semiHidden/>
    <w:unhideWhenUsed/>
    <w:rsid w:val="00A42516"/>
    <w:pPr>
      <w:spacing w:line="240" w:lineRule="auto"/>
    </w:pPr>
    <w:rPr>
      <w:sz w:val="20"/>
      <w:szCs w:val="20"/>
    </w:rPr>
  </w:style>
  <w:style w:type="character" w:customStyle="1" w:styleId="CommentTextChar">
    <w:name w:val="Comment Text Char"/>
    <w:basedOn w:val="DefaultParagraphFont"/>
    <w:link w:val="CommentText"/>
    <w:uiPriority w:val="99"/>
    <w:semiHidden/>
    <w:rsid w:val="00A42516"/>
    <w:rPr>
      <w:sz w:val="20"/>
      <w:szCs w:val="20"/>
    </w:rPr>
  </w:style>
  <w:style w:type="paragraph" w:styleId="CommentSubject">
    <w:name w:val="annotation subject"/>
    <w:basedOn w:val="CommentText"/>
    <w:next w:val="CommentText"/>
    <w:link w:val="CommentSubjectChar"/>
    <w:uiPriority w:val="99"/>
    <w:semiHidden/>
    <w:unhideWhenUsed/>
    <w:rsid w:val="00A42516"/>
    <w:rPr>
      <w:b/>
      <w:bCs/>
    </w:rPr>
  </w:style>
  <w:style w:type="character" w:customStyle="1" w:styleId="CommentSubjectChar">
    <w:name w:val="Comment Subject Char"/>
    <w:basedOn w:val="CommentTextChar"/>
    <w:link w:val="CommentSubject"/>
    <w:uiPriority w:val="99"/>
    <w:semiHidden/>
    <w:rsid w:val="00A42516"/>
    <w:rPr>
      <w:b/>
      <w:bCs/>
      <w:sz w:val="20"/>
      <w:szCs w:val="20"/>
    </w:rPr>
  </w:style>
  <w:style w:type="character" w:styleId="FollowedHyperlink">
    <w:name w:val="FollowedHyperlink"/>
    <w:basedOn w:val="DefaultParagraphFont"/>
    <w:uiPriority w:val="99"/>
    <w:semiHidden/>
    <w:unhideWhenUsed/>
    <w:rsid w:val="002F4A7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jp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4.png"/><Relationship Id="rId17" Type="http://schemas.openxmlformats.org/officeDocument/2006/relationships/image" Target="media/image9.jp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hyperlink" Target="https://cordis.europa.eu/project/id/101001951/de" TargetMode="External"/><Relationship Id="rId1" Type="http://schemas.openxmlformats.org/officeDocument/2006/relationships/customXml" Target="../customXml/item1.xml"/><Relationship Id="rId6" Type="http://schemas.openxmlformats.org/officeDocument/2006/relationships/hyperlink" Target="mailto:irene.hoegner@gmx.de" TargetMode="External"/><Relationship Id="rId11" Type="http://schemas.openxmlformats.org/officeDocument/2006/relationships/customXml" Target="ink/ink2.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6.png"/><Relationship Id="rId22" Type="http://schemas.microsoft.com/office/2011/relationships/people" Target="peop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1T11:28:00.361"/>
    </inkml:context>
    <inkml:brush xml:id="br0">
      <inkml:brushProperty name="width" value="0.035" units="cm"/>
      <inkml:brushProperty name="height" value="0.035" units="cm"/>
      <inkml:brushProperty name="color" value="#E71224"/>
    </inkml:brush>
  </inkml:definitions>
  <inkml:trace contextRef="#ctx0" brushRef="#br0">1383 1070 24575,'0'-16'0,"0"-4"0,0-4 0,0-2 0,0 1 0,0 0 0,-1-5 0,-2-3 0,-2-6 0,-3-3 0,-3 2 0,-3-4 0,-3-3 0,-3-3 0,2 2 0,2 8 0,3 6 0,1 4 0,-2 0 0,0-1 0,1 4 0,1 4 0,-1 6 0,-4 2 0,-7-2 0,-8-4 0,-4-2 0,-4-2 0,-8-3 0,-7-3 0,-4-3 0,-1 2 0,5 3 0,7 6 0,2 5 0,0 5 0,-1 4 0,-2 3 0,4 3 0,4 1 0,3 7 0,-1 6 0,-3 10 0,-1 8 0,0 3 0,4 5 0,2 8 0,3 9 0,3 8 0,3 11 0,5 10 0,6 9 0,11-43 0,1 2 0,3 0 0,0 0 0,1 46 0,1-6 0,0-8 0,0-3 0,1 2 0,5-2 0,4-3 0,3-8 0,1-3 0,1-5 0,3-4 0,8-1 0,8-3 0,6-1 0,5-3 0,6-3 0,6-1 0,12 0 0,13-1 0,4-3 0,3-2 0,-7-5 0,-12-8 0,-10-6 0,-8-7 0,-6-5 0,2-3 0,3-5 0,2-8 0,3-6 0,-4-6 0,-7-2 0,-4-4 0,-2-7 0,1-7 0,1-9 0,-2-4 0,-5-8 0,-6-5 0,-9-3 0,-9-1 0,-3 9 0,-4 8 0,0 8 0,-2 3 0,-1 2 0,0-1 0,0 6 0,0 8 0,0 2 0,-3 0 0,-5-7 0,-8-6 0,-5 2 0,-1 3 0,-1 4 0,-3 0 0,-2-2 0,0 0 0,7 5 0,5 7 0,4 6 0,-2-4 0,7 10 0,-1-4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1T11:27:55.757"/>
    </inkml:context>
    <inkml:brush xml:id="br0">
      <inkml:brushProperty name="width" value="0.035" units="cm"/>
      <inkml:brushProperty name="height" value="0.035" units="cm"/>
      <inkml:brushProperty name="color" value="#E71224"/>
    </inkml:brush>
  </inkml:definitions>
  <inkml:trace contextRef="#ctx0" brushRef="#br0">1511 302 24575,'-12'-7'0,"-14"-13"0,-17-14 0,-30-19 0,-9-3 0,-2 7 0,3 12 0,12 17 0,-3 7 0,0 6 0,0 3 0,0 3 0,0 1 0,1 0 0,7 0 0,2 5 0,5 8 0,4 8 0,5 6 0,7 3 0,3 1 0,2 3 0,1 3 0,2 2 0,1 2 0,3 3 0,2 1 0,4 1 0,7-1 0,6 1 0,5 2 0,6 3 0,4-1 0,5-3 0,5-3 0,5-2 0,5 2 0,4-1 0,0-1 0,0-3 0,-1-4 0,0 0 0,2-1 0,1 0 0,2 1 0,6 0 0,5 2 0,5 0 0,6 0 0,4-4 0,5-4 0,4-7 0,5-7 0,7-6 0,2-5 0,-1-6 0,-4-7 0,-7-8 0,-6-6 0,-3-5 0,-4-1 0,-2-1 0,-5 0 0,-6 0 0,-6 1 0,-5-3 0,-3 0 0,-2-2 0,-4-1 0,-2 0 0,-4-2 0,-4 2 0,-2 2 0,-4 3 0,-2 3 0,-3 0 0,-3-4 0,0-3 0,0-1 0,0-1 0,0 1 0,-3-3 0,-1-1 0,-3 0 0,-3 4 0,-2 3 0,-6 3 0,-4 1 0,-3 0 0,1 4 0,-1 0 0,-3 1 0,-2 2 0,2 1 0,6 5 0,7 4 0,6 6 0,5 3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DC926FF-5C6C-2344-9D1A-B486FED9DDEB}">
  <we:reference id="wa104380917" version="1.0.1.0" store="de-DE" storeType="OMEX"/>
  <we:alternateReferences>
    <we:reference id="WA104380917" version="1.0.1.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B3AE90-D4ED-5042-AAC9-099FDC7AE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7</Pages>
  <Words>1055</Words>
  <Characters>6019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Irene Högner</dc:creator>
  <cp:keywords/>
  <dc:description/>
  <cp:lastModifiedBy>Irene Högner</cp:lastModifiedBy>
  <cp:revision>4</cp:revision>
  <dcterms:created xsi:type="dcterms:W3CDTF">2025-10-20T20:24:00Z</dcterms:created>
  <dcterms:modified xsi:type="dcterms:W3CDTF">2025-10-21T11:28:00Z</dcterms:modified>
</cp:coreProperties>
</file>